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7488517"/>
        <w:docPartObj>
          <w:docPartGallery w:val="Cover Pages"/>
          <w:docPartUnique/>
        </w:docPartObj>
      </w:sdtPr>
      <w:sdtEndPr>
        <w:rPr>
          <w:b/>
          <w:bCs/>
        </w:rPr>
      </w:sdtEndPr>
      <w:sdtContent>
        <w:p w14:paraId="7A55B99A" w14:textId="764306B6" w:rsidR="00661DCA" w:rsidRPr="002C0C56" w:rsidRDefault="00661DCA">
          <w:r w:rsidRPr="002C0C56">
            <w:rPr>
              <w:noProof/>
            </w:rPr>
            <mc:AlternateContent>
              <mc:Choice Requires="wps">
                <w:drawing>
                  <wp:anchor distT="0" distB="0" distL="114300" distR="114300" simplePos="0" relativeHeight="251658245" behindDoc="0" locked="0" layoutInCell="1" allowOverlap="1" wp14:anchorId="45BE3BF6" wp14:editId="2E0F1F5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25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18FD07CC" w14:textId="58437EDA" w:rsidR="00661DCA" w:rsidRPr="002C0C56" w:rsidRDefault="00470327">
                                <w:pPr>
                                  <w:pStyle w:val="NoSpacing"/>
                                  <w:rPr>
                                    <w:color w:val="0E2841" w:themeColor="text2"/>
                                    <w:lang w:val="en-GB"/>
                                  </w:rPr>
                                </w:pPr>
                                <w:sdt>
                                  <w:sdtPr>
                                    <w:rPr>
                                      <w:color w:val="0E2841" w:themeColor="text2"/>
                                      <w:lang w:val="en-GB"/>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661DCA" w:rsidRPr="002C0C56">
                                      <w:rPr>
                                        <w:color w:val="0E2841" w:themeColor="text2"/>
                                        <w:lang w:val="en-GB"/>
                                      </w:rPr>
                                      <w:t>Frank Sharpe</w:t>
                                    </w:r>
                                  </w:sdtContent>
                                </w:sdt>
                                <w:r w:rsidR="00661DCA" w:rsidRPr="002C0C56">
                                  <w:rPr>
                                    <w:color w:val="0E2841" w:themeColor="text2"/>
                                    <w:lang w:val="en-GB"/>
                                  </w:rPr>
                                  <w:t xml:space="preserve"> – l39222594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45BE3BF6" id="_x0000_t202" coordsize="21600,21600" o:spt="202" path="m,l,21600r21600,l21600,xe">
                    <v:stroke joinstyle="miter"/>
                    <v:path gradientshapeok="t" o:connecttype="rect"/>
                  </v:shapetype>
                  <v:shape id="Text Box 255" o:spid="_x0000_s1026" type="#_x0000_t202" style="position:absolute;margin-left:0;margin-top:0;width:220.3pt;height:21.15pt;z-index:251658245;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18FD07CC" w14:textId="58437EDA" w:rsidR="00661DCA" w:rsidRPr="002C0C56" w:rsidRDefault="00470327">
                          <w:pPr>
                            <w:pStyle w:val="NoSpacing"/>
                            <w:rPr>
                              <w:color w:val="0E2841" w:themeColor="text2"/>
                              <w:lang w:val="en-GB"/>
                            </w:rPr>
                          </w:pPr>
                          <w:sdt>
                            <w:sdtPr>
                              <w:rPr>
                                <w:color w:val="0E2841" w:themeColor="text2"/>
                                <w:lang w:val="en-GB"/>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661DCA" w:rsidRPr="002C0C56">
                                <w:rPr>
                                  <w:color w:val="0E2841" w:themeColor="text2"/>
                                  <w:lang w:val="en-GB"/>
                                </w:rPr>
                                <w:t>Frank Sharpe</w:t>
                              </w:r>
                            </w:sdtContent>
                          </w:sdt>
                          <w:r w:rsidR="00661DCA" w:rsidRPr="002C0C56">
                            <w:rPr>
                              <w:color w:val="0E2841" w:themeColor="text2"/>
                              <w:lang w:val="en-GB"/>
                            </w:rPr>
                            <w:t xml:space="preserve"> – l39222594</w:t>
                          </w:r>
                        </w:p>
                      </w:txbxContent>
                    </v:textbox>
                    <w10:wrap type="square" anchorx="page" anchory="page"/>
                  </v:shape>
                </w:pict>
              </mc:Fallback>
            </mc:AlternateContent>
          </w:r>
          <w:r w:rsidRPr="002C0C56">
            <w:rPr>
              <w:noProof/>
            </w:rPr>
            <mc:AlternateContent>
              <mc:Choice Requires="wps">
                <w:drawing>
                  <wp:anchor distT="0" distB="0" distL="114300" distR="114300" simplePos="0" relativeHeight="251658244" behindDoc="1" locked="0" layoutInCell="1" allowOverlap="1" wp14:anchorId="15311CD4" wp14:editId="182B9F8D">
                    <wp:simplePos x="0" y="0"/>
                    <wp:positionH relativeFrom="page">
                      <wp:align>center</wp:align>
                    </wp:positionH>
                    <wp:positionV relativeFrom="page">
                      <wp:align>center</wp:align>
                    </wp:positionV>
                    <wp:extent cx="7383780" cy="9555480"/>
                    <wp:effectExtent l="0" t="0" r="7620" b="7620"/>
                    <wp:wrapNone/>
                    <wp:docPr id="466"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DC646F5" w14:textId="77777777" w:rsidR="00661DCA" w:rsidRPr="002C0C56" w:rsidRDefault="00661D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5311CD4" id="Rectangle 257" o:spid="_x0000_s1027" style="position:absolute;margin-left:0;margin-top:0;width:581.4pt;height:752.4pt;z-index:-2516582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c1e4f5 [660]" stroked="f" strokeweight="1pt">
                    <v:fill color2="#45b0e1 [1940]" rotate="t" focus="100%" type="gradient">
                      <o:fill v:ext="view" type="gradientUnscaled"/>
                    </v:fill>
                    <v:textbox inset="21.6pt,,21.6pt">
                      <w:txbxContent>
                        <w:p w14:paraId="0DC646F5" w14:textId="77777777" w:rsidR="00661DCA" w:rsidRPr="002C0C56" w:rsidRDefault="00661DCA"/>
                      </w:txbxContent>
                    </v:textbox>
                    <w10:wrap anchorx="page" anchory="page"/>
                  </v:rect>
                </w:pict>
              </mc:Fallback>
            </mc:AlternateContent>
          </w:r>
          <w:r w:rsidRPr="002C0C56">
            <w:rPr>
              <w:noProof/>
            </w:rPr>
            <mc:AlternateContent>
              <mc:Choice Requires="wps">
                <w:drawing>
                  <wp:anchor distT="0" distB="0" distL="114300" distR="114300" simplePos="0" relativeHeight="251658241" behindDoc="0" locked="0" layoutInCell="1" allowOverlap="1" wp14:anchorId="5C948FFB" wp14:editId="4A646D0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259"/>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595B3E" w14:textId="6335F3A3" w:rsidR="00AE1772" w:rsidRPr="002C0C56" w:rsidRDefault="00470327">
                                <w:pPr>
                                  <w:spacing w:before="240"/>
                                  <w:jc w:val="center"/>
                                  <w:rPr>
                                    <w:rFonts w:ascii="Segoe UI" w:hAnsi="Segoe UI" w:cs="Segoe UI"/>
                                    <w:color w:val="F9FAFB"/>
                                    <w:shd w:val="clear" w:color="auto" w:fill="151517"/>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EndPr/>
                                  <w:sdtContent>
                                    <w:r w:rsidR="00ED61AA" w:rsidRPr="002C0C56">
                                      <w:rPr>
                                        <w:color w:val="FFFFFF" w:themeColor="background1"/>
                                      </w:rPr>
                                      <w:t xml:space="preserve">     </w:t>
                                    </w:r>
                                  </w:sdtContent>
                                </w:sdt>
                                <w:r w:rsidR="00661DCA" w:rsidRPr="002C0C56">
                                  <w:rPr>
                                    <w:color w:val="FFFFFF" w:themeColor="background1"/>
                                  </w:rPr>
                                  <w:t xml:space="preserve">Project </w:t>
                                </w:r>
                                <w:r w:rsidR="00F247E5" w:rsidRPr="002C0C56">
                                  <w:rPr>
                                    <w:color w:val="FFFFFF" w:themeColor="background1"/>
                                  </w:rPr>
                                  <w:t>D</w:t>
                                </w:r>
                                <w:r w:rsidR="00661DCA" w:rsidRPr="002C0C56">
                                  <w:rPr>
                                    <w:color w:val="FFFFFF" w:themeColor="background1"/>
                                  </w:rPr>
                                  <w:t xml:space="preserve">issertation </w:t>
                                </w:r>
                              </w:p>
                              <w:p w14:paraId="1EAEF491" w14:textId="77777777" w:rsidR="00AE1772" w:rsidRPr="002C0C56" w:rsidRDefault="00AE1772">
                                <w:pPr>
                                  <w:spacing w:before="240"/>
                                  <w:jc w:val="center"/>
                                  <w:rPr>
                                    <w:rFonts w:ascii="Segoe UI" w:hAnsi="Segoe UI" w:cs="Segoe UI"/>
                                    <w:color w:val="F9FAFB"/>
                                    <w:shd w:val="clear" w:color="auto" w:fill="151517"/>
                                  </w:rPr>
                                </w:pPr>
                              </w:p>
                              <w:p w14:paraId="404BDFC9" w14:textId="0F753640" w:rsidR="00661DCA" w:rsidRPr="002C0C56" w:rsidRDefault="00AE1772">
                                <w:pPr>
                                  <w:spacing w:before="240"/>
                                  <w:jc w:val="center"/>
                                  <w:rPr>
                                    <w:color w:val="FFFFFF" w:themeColor="background1"/>
                                  </w:rPr>
                                </w:pPr>
                                <w:r w:rsidRPr="002C0C56">
                                  <w:rPr>
                                    <w:color w:val="FFFFFF" w:themeColor="background1"/>
                                  </w:rPr>
                                  <w:t>AI tools were used for code debugging and conceptual planning. All outputs were reviewed, adapted, and validated </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5C948FFB" id="Rectangle 259" o:spid="_x0000_s1028" style="position:absolute;margin-left:0;margin-top:0;width:226.45pt;height:237.6pt;z-index:251658241;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0e2841 [3215]" stroked="f" strokeweight="1pt">
                    <v:textbox inset="14.4pt,14.4pt,14.4pt,28.8pt">
                      <w:txbxContent>
                        <w:p w14:paraId="20595B3E" w14:textId="6335F3A3" w:rsidR="00AE1772" w:rsidRPr="002C0C56" w:rsidRDefault="00470327">
                          <w:pPr>
                            <w:spacing w:before="240"/>
                            <w:jc w:val="center"/>
                            <w:rPr>
                              <w:rFonts w:ascii="Segoe UI" w:hAnsi="Segoe UI" w:cs="Segoe UI"/>
                              <w:color w:val="F9FAFB"/>
                              <w:shd w:val="clear" w:color="auto" w:fill="151517"/>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EndPr/>
                            <w:sdtContent>
                              <w:r w:rsidR="00ED61AA" w:rsidRPr="002C0C56">
                                <w:rPr>
                                  <w:color w:val="FFFFFF" w:themeColor="background1"/>
                                </w:rPr>
                                <w:t xml:space="preserve">     </w:t>
                              </w:r>
                            </w:sdtContent>
                          </w:sdt>
                          <w:r w:rsidR="00661DCA" w:rsidRPr="002C0C56">
                            <w:rPr>
                              <w:color w:val="FFFFFF" w:themeColor="background1"/>
                            </w:rPr>
                            <w:t xml:space="preserve">Project </w:t>
                          </w:r>
                          <w:r w:rsidR="00F247E5" w:rsidRPr="002C0C56">
                            <w:rPr>
                              <w:color w:val="FFFFFF" w:themeColor="background1"/>
                            </w:rPr>
                            <w:t>D</w:t>
                          </w:r>
                          <w:r w:rsidR="00661DCA" w:rsidRPr="002C0C56">
                            <w:rPr>
                              <w:color w:val="FFFFFF" w:themeColor="background1"/>
                            </w:rPr>
                            <w:t xml:space="preserve">issertation </w:t>
                          </w:r>
                        </w:p>
                        <w:p w14:paraId="1EAEF491" w14:textId="77777777" w:rsidR="00AE1772" w:rsidRPr="002C0C56" w:rsidRDefault="00AE1772">
                          <w:pPr>
                            <w:spacing w:before="240"/>
                            <w:jc w:val="center"/>
                            <w:rPr>
                              <w:rFonts w:ascii="Segoe UI" w:hAnsi="Segoe UI" w:cs="Segoe UI"/>
                              <w:color w:val="F9FAFB"/>
                              <w:shd w:val="clear" w:color="auto" w:fill="151517"/>
                            </w:rPr>
                          </w:pPr>
                        </w:p>
                        <w:p w14:paraId="404BDFC9" w14:textId="0F753640" w:rsidR="00661DCA" w:rsidRPr="002C0C56" w:rsidRDefault="00AE1772">
                          <w:pPr>
                            <w:spacing w:before="240"/>
                            <w:jc w:val="center"/>
                            <w:rPr>
                              <w:color w:val="FFFFFF" w:themeColor="background1"/>
                            </w:rPr>
                          </w:pPr>
                          <w:r w:rsidRPr="002C0C56">
                            <w:rPr>
                              <w:color w:val="FFFFFF" w:themeColor="background1"/>
                            </w:rPr>
                            <w:t>AI tools were used for code debugging and conceptual planning. All outputs were reviewed, adapted, and validated </w:t>
                          </w:r>
                        </w:p>
                      </w:txbxContent>
                    </v:textbox>
                    <w10:wrap anchorx="page" anchory="page"/>
                  </v:rect>
                </w:pict>
              </mc:Fallback>
            </mc:AlternateContent>
          </w:r>
          <w:r w:rsidRPr="002C0C56">
            <w:rPr>
              <w:noProof/>
            </w:rPr>
            <mc:AlternateContent>
              <mc:Choice Requires="wps">
                <w:drawing>
                  <wp:anchor distT="0" distB="0" distL="114300" distR="114300" simplePos="0" relativeHeight="251658240" behindDoc="0" locked="0" layoutInCell="1" allowOverlap="1" wp14:anchorId="09B734AF" wp14:editId="6823476E">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261"/>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8BAE658" id="Rectangle 261" o:spid="_x0000_s1026" style="position:absolute;margin-left:0;margin-top:0;width:244.8pt;height:554.4pt;z-index:25165824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37373 [1614]" strokeweight="1.25pt">
                    <w10:wrap anchorx="page" anchory="page"/>
                  </v:rect>
                </w:pict>
              </mc:Fallback>
            </mc:AlternateContent>
          </w:r>
          <w:r w:rsidRPr="002C0C56">
            <w:rPr>
              <w:noProof/>
            </w:rPr>
            <mc:AlternateContent>
              <mc:Choice Requires="wps">
                <w:drawing>
                  <wp:anchor distT="0" distB="0" distL="114300" distR="114300" simplePos="0" relativeHeight="251658243" behindDoc="0" locked="0" layoutInCell="1" allowOverlap="1" wp14:anchorId="6BD685D3" wp14:editId="1FD8EE5C">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26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E4C28C3" id="Rectangle 263" o:spid="_x0000_s1026" style="position:absolute;margin-left:0;margin-top:0;width:226.45pt;height:9.35pt;z-index:251658243;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156082 [3204]" stroked="f" strokeweight="1pt">
                    <w10:wrap anchorx="page" anchory="page"/>
                  </v:rect>
                </w:pict>
              </mc:Fallback>
            </mc:AlternateContent>
          </w:r>
          <w:r w:rsidRPr="002C0C56">
            <w:rPr>
              <w:noProof/>
            </w:rPr>
            <mc:AlternateContent>
              <mc:Choice Requires="wps">
                <w:drawing>
                  <wp:anchor distT="0" distB="0" distL="114300" distR="114300" simplePos="0" relativeHeight="251658242" behindDoc="0" locked="0" layoutInCell="1" allowOverlap="1" wp14:anchorId="603CF8E4" wp14:editId="1E2528E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265"/>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bookmarkStart w:id="0" w:name="_Toc216688634" w:displacedByCustomXml="next"/>
                              <w:sdt>
                                <w:sdt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25BA603A" w14:textId="32AEC14C" w:rsidR="00661DCA" w:rsidRPr="002C0C56" w:rsidRDefault="00661DCA" w:rsidP="00396A3C">
                                    <w:pPr>
                                      <w:pStyle w:val="Heading1"/>
                                    </w:pPr>
                                    <w:r w:rsidRPr="002C0C56">
                                      <w:t xml:space="preserve">Predicting House Prices Using Mathematical and </w:t>
                                    </w:r>
                                    <w:r w:rsidR="000C3F51" w:rsidRPr="002C0C56">
                                      <w:t>ML</w:t>
                                    </w:r>
                                    <w:r w:rsidR="008805BD" w:rsidRPr="002C0C56">
                                      <w:t xml:space="preserve"> </w:t>
                                    </w:r>
                                    <w:r w:rsidRPr="002C0C56">
                                      <w:t>Models</w:t>
                                    </w:r>
                                  </w:p>
                                </w:sdtContent>
                              </w:sdt>
                              <w:bookmarkEnd w:id="0" w:displacedByCustomXml="prev"/>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03CF8E4" id="Text Box 265" o:spid="_x0000_s1029" type="#_x0000_t202" style="position:absolute;margin-left:0;margin-top:0;width:220.3pt;height:194.9pt;z-index:25165824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bookmarkStart w:id="1" w:name="_Toc216688634" w:displacedByCustomXml="next"/>
                        <w:sdt>
                          <w:sdt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25BA603A" w14:textId="32AEC14C" w:rsidR="00661DCA" w:rsidRPr="002C0C56" w:rsidRDefault="00661DCA" w:rsidP="00396A3C">
                              <w:pPr>
                                <w:pStyle w:val="Heading1"/>
                              </w:pPr>
                              <w:r w:rsidRPr="002C0C56">
                                <w:t xml:space="preserve">Predicting House Prices Using Mathematical and </w:t>
                              </w:r>
                              <w:r w:rsidR="000C3F51" w:rsidRPr="002C0C56">
                                <w:t>ML</w:t>
                              </w:r>
                              <w:r w:rsidR="008805BD" w:rsidRPr="002C0C56">
                                <w:t xml:space="preserve"> </w:t>
                              </w:r>
                              <w:r w:rsidRPr="002C0C56">
                                <w:t>Models</w:t>
                              </w:r>
                            </w:p>
                          </w:sdtContent>
                        </w:sdt>
                        <w:bookmarkEnd w:id="1" w:displacedByCustomXml="prev"/>
                      </w:txbxContent>
                    </v:textbox>
                    <w10:wrap type="square" anchorx="page" anchory="page"/>
                  </v:shape>
                </w:pict>
              </mc:Fallback>
            </mc:AlternateContent>
          </w:r>
        </w:p>
        <w:p w14:paraId="1C5E0369" w14:textId="64D6188E" w:rsidR="00661DCA" w:rsidRPr="002C0C56" w:rsidRDefault="00661DCA">
          <w:pPr>
            <w:rPr>
              <w:b/>
              <w:bCs/>
            </w:rPr>
          </w:pPr>
          <w:r w:rsidRPr="002C0C56">
            <w:rPr>
              <w:b/>
              <w:bCs/>
            </w:rPr>
            <w:br w:type="page"/>
          </w:r>
        </w:p>
      </w:sdtContent>
    </w:sdt>
    <w:p w14:paraId="260FDC51" w14:textId="384A2C6B" w:rsidR="00CA68A7" w:rsidRPr="002C0C56" w:rsidRDefault="00661DCA" w:rsidP="00661DCA">
      <w:pPr>
        <w:pStyle w:val="Heading1"/>
      </w:pPr>
      <w:bookmarkStart w:id="2" w:name="_Toc216688635"/>
      <w:r w:rsidRPr="002C0C56">
        <w:lastRenderedPageBreak/>
        <w:t>Figures</w:t>
      </w:r>
      <w:bookmarkEnd w:id="2"/>
    </w:p>
    <w:p w14:paraId="140EBAAB" w14:textId="19C68655" w:rsidR="00785D47" w:rsidRDefault="00661DCA">
      <w:pPr>
        <w:pStyle w:val="TableofFigures"/>
        <w:tabs>
          <w:tab w:val="right" w:leader="dot" w:pos="9016"/>
        </w:tabs>
        <w:rPr>
          <w:rFonts w:eastAsiaTheme="minorEastAsia"/>
          <w:noProof/>
          <w:sz w:val="24"/>
          <w:szCs w:val="24"/>
          <w:lang w:eastAsia="en-GB"/>
        </w:rPr>
      </w:pPr>
      <w:r w:rsidRPr="002C0C56">
        <w:fldChar w:fldCharType="begin"/>
      </w:r>
      <w:r w:rsidRPr="002C0C56">
        <w:instrText xml:space="preserve"> TOC \h \z \c "Figure" </w:instrText>
      </w:r>
      <w:r w:rsidRPr="002C0C56">
        <w:fldChar w:fldCharType="separate"/>
      </w:r>
      <w:hyperlink w:anchor="_Toc216688700" w:history="1">
        <w:r w:rsidR="00785D47" w:rsidRPr="00D03415">
          <w:rPr>
            <w:rStyle w:val="Hyperlink"/>
            <w:noProof/>
          </w:rPr>
          <w:t>Figure 1 - (KEEP and Keep, 2025) - house building</w:t>
        </w:r>
        <w:r w:rsidR="00785D47">
          <w:rPr>
            <w:noProof/>
            <w:webHidden/>
          </w:rPr>
          <w:tab/>
        </w:r>
        <w:r w:rsidR="00785D47">
          <w:rPr>
            <w:noProof/>
            <w:webHidden/>
          </w:rPr>
          <w:fldChar w:fldCharType="begin"/>
        </w:r>
        <w:r w:rsidR="00785D47">
          <w:rPr>
            <w:noProof/>
            <w:webHidden/>
          </w:rPr>
          <w:instrText xml:space="preserve"> PAGEREF _Toc216688700 \h </w:instrText>
        </w:r>
        <w:r w:rsidR="00785D47">
          <w:rPr>
            <w:noProof/>
            <w:webHidden/>
          </w:rPr>
        </w:r>
        <w:r w:rsidR="00785D47">
          <w:rPr>
            <w:noProof/>
            <w:webHidden/>
          </w:rPr>
          <w:fldChar w:fldCharType="separate"/>
        </w:r>
        <w:r w:rsidR="00785D47">
          <w:rPr>
            <w:noProof/>
            <w:webHidden/>
          </w:rPr>
          <w:t>7</w:t>
        </w:r>
        <w:r w:rsidR="00785D47">
          <w:rPr>
            <w:noProof/>
            <w:webHidden/>
          </w:rPr>
          <w:fldChar w:fldCharType="end"/>
        </w:r>
      </w:hyperlink>
    </w:p>
    <w:p w14:paraId="141BFDCD" w14:textId="06432701" w:rsidR="00785D47" w:rsidRDefault="00785D47">
      <w:pPr>
        <w:pStyle w:val="TableofFigures"/>
        <w:tabs>
          <w:tab w:val="right" w:leader="dot" w:pos="9016"/>
        </w:tabs>
        <w:rPr>
          <w:rFonts w:eastAsiaTheme="minorEastAsia"/>
          <w:noProof/>
          <w:sz w:val="24"/>
          <w:szCs w:val="24"/>
          <w:lang w:eastAsia="en-GB"/>
        </w:rPr>
      </w:pPr>
      <w:hyperlink w:anchor="_Toc216688701" w:history="1">
        <w:r w:rsidRPr="00D03415">
          <w:rPr>
            <w:rStyle w:val="Hyperlink"/>
            <w:noProof/>
          </w:rPr>
          <w:t>Figure 2 - (KEEP and Keep, 2025) - house price index</w:t>
        </w:r>
        <w:r>
          <w:rPr>
            <w:noProof/>
            <w:webHidden/>
          </w:rPr>
          <w:tab/>
        </w:r>
        <w:r>
          <w:rPr>
            <w:noProof/>
            <w:webHidden/>
          </w:rPr>
          <w:fldChar w:fldCharType="begin"/>
        </w:r>
        <w:r>
          <w:rPr>
            <w:noProof/>
            <w:webHidden/>
          </w:rPr>
          <w:instrText xml:space="preserve"> PAGEREF _Toc216688701 \h </w:instrText>
        </w:r>
        <w:r>
          <w:rPr>
            <w:noProof/>
            <w:webHidden/>
          </w:rPr>
        </w:r>
        <w:r>
          <w:rPr>
            <w:noProof/>
            <w:webHidden/>
          </w:rPr>
          <w:fldChar w:fldCharType="separate"/>
        </w:r>
        <w:r>
          <w:rPr>
            <w:noProof/>
            <w:webHidden/>
          </w:rPr>
          <w:t>7</w:t>
        </w:r>
        <w:r>
          <w:rPr>
            <w:noProof/>
            <w:webHidden/>
          </w:rPr>
          <w:fldChar w:fldCharType="end"/>
        </w:r>
      </w:hyperlink>
    </w:p>
    <w:p w14:paraId="10E4667C" w14:textId="6EB4FC39" w:rsidR="00785D47" w:rsidRDefault="00785D47">
      <w:pPr>
        <w:pStyle w:val="TableofFigures"/>
        <w:tabs>
          <w:tab w:val="right" w:leader="dot" w:pos="9016"/>
        </w:tabs>
        <w:rPr>
          <w:rFonts w:eastAsiaTheme="minorEastAsia"/>
          <w:noProof/>
          <w:sz w:val="24"/>
          <w:szCs w:val="24"/>
          <w:lang w:eastAsia="en-GB"/>
        </w:rPr>
      </w:pPr>
      <w:hyperlink w:anchor="_Toc216688702" w:history="1">
        <w:r w:rsidRPr="00D03415">
          <w:rPr>
            <w:rStyle w:val="Hyperlink"/>
            <w:noProof/>
          </w:rPr>
          <w:t>Figure 3 - (Bekhruz Tuychiev, 2019) - shows the usage of models shows that linear regression is most popular</w:t>
        </w:r>
        <w:r>
          <w:rPr>
            <w:noProof/>
            <w:webHidden/>
          </w:rPr>
          <w:tab/>
        </w:r>
        <w:r>
          <w:rPr>
            <w:noProof/>
            <w:webHidden/>
          </w:rPr>
          <w:fldChar w:fldCharType="begin"/>
        </w:r>
        <w:r>
          <w:rPr>
            <w:noProof/>
            <w:webHidden/>
          </w:rPr>
          <w:instrText xml:space="preserve"> PAGEREF _Toc216688702 \h </w:instrText>
        </w:r>
        <w:r>
          <w:rPr>
            <w:noProof/>
            <w:webHidden/>
          </w:rPr>
        </w:r>
        <w:r>
          <w:rPr>
            <w:noProof/>
            <w:webHidden/>
          </w:rPr>
          <w:fldChar w:fldCharType="separate"/>
        </w:r>
        <w:r>
          <w:rPr>
            <w:noProof/>
            <w:webHidden/>
          </w:rPr>
          <w:t>11</w:t>
        </w:r>
        <w:r>
          <w:rPr>
            <w:noProof/>
            <w:webHidden/>
          </w:rPr>
          <w:fldChar w:fldCharType="end"/>
        </w:r>
      </w:hyperlink>
    </w:p>
    <w:p w14:paraId="253C61B0" w14:textId="30EA0E4F" w:rsidR="00785D47" w:rsidRDefault="00785D47">
      <w:pPr>
        <w:pStyle w:val="TableofFigures"/>
        <w:tabs>
          <w:tab w:val="right" w:leader="dot" w:pos="9016"/>
        </w:tabs>
        <w:rPr>
          <w:rFonts w:eastAsiaTheme="minorEastAsia"/>
          <w:noProof/>
          <w:sz w:val="24"/>
          <w:szCs w:val="24"/>
          <w:lang w:eastAsia="en-GB"/>
        </w:rPr>
      </w:pPr>
      <w:hyperlink w:anchor="_Toc216688703" w:history="1">
        <w:r w:rsidRPr="00D03415">
          <w:rPr>
            <w:rStyle w:val="Hyperlink"/>
            <w:noProof/>
          </w:rPr>
          <w:t>Figure 4 - XGBoost -  (Kavlakoglu and Russi, 2024)</w:t>
        </w:r>
        <w:r>
          <w:rPr>
            <w:noProof/>
            <w:webHidden/>
          </w:rPr>
          <w:tab/>
        </w:r>
        <w:r>
          <w:rPr>
            <w:noProof/>
            <w:webHidden/>
          </w:rPr>
          <w:fldChar w:fldCharType="begin"/>
        </w:r>
        <w:r>
          <w:rPr>
            <w:noProof/>
            <w:webHidden/>
          </w:rPr>
          <w:instrText xml:space="preserve"> PAGEREF _Toc216688703 \h </w:instrText>
        </w:r>
        <w:r>
          <w:rPr>
            <w:noProof/>
            <w:webHidden/>
          </w:rPr>
        </w:r>
        <w:r>
          <w:rPr>
            <w:noProof/>
            <w:webHidden/>
          </w:rPr>
          <w:fldChar w:fldCharType="separate"/>
        </w:r>
        <w:r>
          <w:rPr>
            <w:noProof/>
            <w:webHidden/>
          </w:rPr>
          <w:t>12</w:t>
        </w:r>
        <w:r>
          <w:rPr>
            <w:noProof/>
            <w:webHidden/>
          </w:rPr>
          <w:fldChar w:fldCharType="end"/>
        </w:r>
      </w:hyperlink>
    </w:p>
    <w:p w14:paraId="187C7116" w14:textId="41ADE0D1" w:rsidR="00785D47" w:rsidRDefault="00785D47">
      <w:pPr>
        <w:pStyle w:val="TableofFigures"/>
        <w:tabs>
          <w:tab w:val="right" w:leader="dot" w:pos="9016"/>
        </w:tabs>
        <w:rPr>
          <w:rFonts w:eastAsiaTheme="minorEastAsia"/>
          <w:noProof/>
          <w:sz w:val="24"/>
          <w:szCs w:val="24"/>
          <w:lang w:eastAsia="en-GB"/>
        </w:rPr>
      </w:pPr>
      <w:hyperlink w:anchor="_Toc216688704" w:history="1">
        <w:r w:rsidRPr="00D03415">
          <w:rPr>
            <w:rStyle w:val="Hyperlink"/>
            <w:noProof/>
          </w:rPr>
          <w:t>Figure 5 -  (Kavlakoglu, 2021) - decision tree example!</w:t>
        </w:r>
        <w:r>
          <w:rPr>
            <w:noProof/>
            <w:webHidden/>
          </w:rPr>
          <w:tab/>
        </w:r>
        <w:r>
          <w:rPr>
            <w:noProof/>
            <w:webHidden/>
          </w:rPr>
          <w:fldChar w:fldCharType="begin"/>
        </w:r>
        <w:r>
          <w:rPr>
            <w:noProof/>
            <w:webHidden/>
          </w:rPr>
          <w:instrText xml:space="preserve"> PAGEREF _Toc216688704 \h </w:instrText>
        </w:r>
        <w:r>
          <w:rPr>
            <w:noProof/>
            <w:webHidden/>
          </w:rPr>
        </w:r>
        <w:r>
          <w:rPr>
            <w:noProof/>
            <w:webHidden/>
          </w:rPr>
          <w:fldChar w:fldCharType="separate"/>
        </w:r>
        <w:r>
          <w:rPr>
            <w:noProof/>
            <w:webHidden/>
          </w:rPr>
          <w:t>13</w:t>
        </w:r>
        <w:r>
          <w:rPr>
            <w:noProof/>
            <w:webHidden/>
          </w:rPr>
          <w:fldChar w:fldCharType="end"/>
        </w:r>
      </w:hyperlink>
    </w:p>
    <w:p w14:paraId="790B0BCA" w14:textId="1737DE7E" w:rsidR="00785D47" w:rsidRDefault="00785D47">
      <w:pPr>
        <w:pStyle w:val="TableofFigures"/>
        <w:tabs>
          <w:tab w:val="right" w:leader="dot" w:pos="9016"/>
        </w:tabs>
        <w:rPr>
          <w:rFonts w:eastAsiaTheme="minorEastAsia"/>
          <w:noProof/>
          <w:sz w:val="24"/>
          <w:szCs w:val="24"/>
          <w:lang w:eastAsia="en-GB"/>
        </w:rPr>
      </w:pPr>
      <w:hyperlink w:anchor="_Toc216688705" w:history="1">
        <w:r w:rsidRPr="00D03415">
          <w:rPr>
            <w:rStyle w:val="Hyperlink"/>
            <w:noProof/>
          </w:rPr>
          <w:t>Figure 6 (Yao, 2024) - linear regression example.</w:t>
        </w:r>
        <w:r>
          <w:rPr>
            <w:noProof/>
            <w:webHidden/>
          </w:rPr>
          <w:tab/>
        </w:r>
        <w:r>
          <w:rPr>
            <w:noProof/>
            <w:webHidden/>
          </w:rPr>
          <w:fldChar w:fldCharType="begin"/>
        </w:r>
        <w:r>
          <w:rPr>
            <w:noProof/>
            <w:webHidden/>
          </w:rPr>
          <w:instrText xml:space="preserve"> PAGEREF _Toc216688705 \h </w:instrText>
        </w:r>
        <w:r>
          <w:rPr>
            <w:noProof/>
            <w:webHidden/>
          </w:rPr>
        </w:r>
        <w:r>
          <w:rPr>
            <w:noProof/>
            <w:webHidden/>
          </w:rPr>
          <w:fldChar w:fldCharType="separate"/>
        </w:r>
        <w:r>
          <w:rPr>
            <w:noProof/>
            <w:webHidden/>
          </w:rPr>
          <w:t>14</w:t>
        </w:r>
        <w:r>
          <w:rPr>
            <w:noProof/>
            <w:webHidden/>
          </w:rPr>
          <w:fldChar w:fldCharType="end"/>
        </w:r>
      </w:hyperlink>
    </w:p>
    <w:p w14:paraId="37D04A6E" w14:textId="422BAF84" w:rsidR="00785D47" w:rsidRDefault="00785D47">
      <w:pPr>
        <w:pStyle w:val="TableofFigures"/>
        <w:tabs>
          <w:tab w:val="right" w:leader="dot" w:pos="9016"/>
        </w:tabs>
        <w:rPr>
          <w:rFonts w:eastAsiaTheme="minorEastAsia"/>
          <w:noProof/>
          <w:sz w:val="24"/>
          <w:szCs w:val="24"/>
          <w:lang w:eastAsia="en-GB"/>
        </w:rPr>
      </w:pPr>
      <w:hyperlink w:anchor="_Toc216688706" w:history="1">
        <w:r w:rsidRPr="00D03415">
          <w:rPr>
            <w:rStyle w:val="Hyperlink"/>
            <w:noProof/>
          </w:rPr>
          <w:t>Figure 7 - (Abdul-Rahman et al., 2021) - actual price against predicted.</w:t>
        </w:r>
        <w:r>
          <w:rPr>
            <w:noProof/>
            <w:webHidden/>
          </w:rPr>
          <w:tab/>
        </w:r>
        <w:r>
          <w:rPr>
            <w:noProof/>
            <w:webHidden/>
          </w:rPr>
          <w:fldChar w:fldCharType="begin"/>
        </w:r>
        <w:r>
          <w:rPr>
            <w:noProof/>
            <w:webHidden/>
          </w:rPr>
          <w:instrText xml:space="preserve"> PAGEREF _Toc216688706 \h </w:instrText>
        </w:r>
        <w:r>
          <w:rPr>
            <w:noProof/>
            <w:webHidden/>
          </w:rPr>
        </w:r>
        <w:r>
          <w:rPr>
            <w:noProof/>
            <w:webHidden/>
          </w:rPr>
          <w:fldChar w:fldCharType="separate"/>
        </w:r>
        <w:r>
          <w:rPr>
            <w:noProof/>
            <w:webHidden/>
          </w:rPr>
          <w:t>16</w:t>
        </w:r>
        <w:r>
          <w:rPr>
            <w:noProof/>
            <w:webHidden/>
          </w:rPr>
          <w:fldChar w:fldCharType="end"/>
        </w:r>
      </w:hyperlink>
    </w:p>
    <w:p w14:paraId="4CC43627" w14:textId="1373C108" w:rsidR="00785D47" w:rsidRDefault="00785D47">
      <w:pPr>
        <w:pStyle w:val="TableofFigures"/>
        <w:tabs>
          <w:tab w:val="right" w:leader="dot" w:pos="9016"/>
        </w:tabs>
        <w:rPr>
          <w:rFonts w:eastAsiaTheme="minorEastAsia"/>
          <w:noProof/>
          <w:sz w:val="24"/>
          <w:szCs w:val="24"/>
          <w:lang w:eastAsia="en-GB"/>
        </w:rPr>
      </w:pPr>
      <w:hyperlink w:anchor="_Toc216688707" w:history="1">
        <w:r w:rsidRPr="00D03415">
          <w:rPr>
            <w:rStyle w:val="Hyperlink"/>
            <w:noProof/>
          </w:rPr>
          <w:t>Figure 8 - 2nd study reuslts - (Cui, Liu and Ma, 2024)</w:t>
        </w:r>
        <w:r>
          <w:rPr>
            <w:noProof/>
            <w:webHidden/>
          </w:rPr>
          <w:tab/>
        </w:r>
        <w:r>
          <w:rPr>
            <w:noProof/>
            <w:webHidden/>
          </w:rPr>
          <w:fldChar w:fldCharType="begin"/>
        </w:r>
        <w:r>
          <w:rPr>
            <w:noProof/>
            <w:webHidden/>
          </w:rPr>
          <w:instrText xml:space="preserve"> PAGEREF _Toc216688707 \h </w:instrText>
        </w:r>
        <w:r>
          <w:rPr>
            <w:noProof/>
            <w:webHidden/>
          </w:rPr>
        </w:r>
        <w:r>
          <w:rPr>
            <w:noProof/>
            <w:webHidden/>
          </w:rPr>
          <w:fldChar w:fldCharType="separate"/>
        </w:r>
        <w:r>
          <w:rPr>
            <w:noProof/>
            <w:webHidden/>
          </w:rPr>
          <w:t>18</w:t>
        </w:r>
        <w:r>
          <w:rPr>
            <w:noProof/>
            <w:webHidden/>
          </w:rPr>
          <w:fldChar w:fldCharType="end"/>
        </w:r>
      </w:hyperlink>
    </w:p>
    <w:p w14:paraId="1E5E47FE" w14:textId="3D7FCC2C" w:rsidR="00785D47" w:rsidRDefault="00785D47">
      <w:pPr>
        <w:pStyle w:val="TableofFigures"/>
        <w:tabs>
          <w:tab w:val="right" w:leader="dot" w:pos="9016"/>
        </w:tabs>
        <w:rPr>
          <w:rFonts w:eastAsiaTheme="minorEastAsia"/>
          <w:noProof/>
          <w:sz w:val="24"/>
          <w:szCs w:val="24"/>
          <w:lang w:eastAsia="en-GB"/>
        </w:rPr>
      </w:pPr>
      <w:hyperlink w:anchor="_Toc216688708" w:history="1">
        <w:r w:rsidRPr="00D03415">
          <w:rPr>
            <w:rStyle w:val="Hyperlink"/>
            <w:noProof/>
          </w:rPr>
          <w:t>Figure 9 - (Ons.gov.uk, 2025) - Uk house price index.</w:t>
        </w:r>
        <w:r>
          <w:rPr>
            <w:noProof/>
            <w:webHidden/>
          </w:rPr>
          <w:tab/>
        </w:r>
        <w:r>
          <w:rPr>
            <w:noProof/>
            <w:webHidden/>
          </w:rPr>
          <w:fldChar w:fldCharType="begin"/>
        </w:r>
        <w:r>
          <w:rPr>
            <w:noProof/>
            <w:webHidden/>
          </w:rPr>
          <w:instrText xml:space="preserve"> PAGEREF _Toc216688708 \h </w:instrText>
        </w:r>
        <w:r>
          <w:rPr>
            <w:noProof/>
            <w:webHidden/>
          </w:rPr>
        </w:r>
        <w:r>
          <w:rPr>
            <w:noProof/>
            <w:webHidden/>
          </w:rPr>
          <w:fldChar w:fldCharType="separate"/>
        </w:r>
        <w:r>
          <w:rPr>
            <w:noProof/>
            <w:webHidden/>
          </w:rPr>
          <w:t>21</w:t>
        </w:r>
        <w:r>
          <w:rPr>
            <w:noProof/>
            <w:webHidden/>
          </w:rPr>
          <w:fldChar w:fldCharType="end"/>
        </w:r>
      </w:hyperlink>
    </w:p>
    <w:p w14:paraId="21FC9C3D" w14:textId="2D03B1A9" w:rsidR="00785D47" w:rsidRDefault="00785D47">
      <w:pPr>
        <w:pStyle w:val="TableofFigures"/>
        <w:tabs>
          <w:tab w:val="right" w:leader="dot" w:pos="9016"/>
        </w:tabs>
        <w:rPr>
          <w:rFonts w:eastAsiaTheme="minorEastAsia"/>
          <w:noProof/>
          <w:sz w:val="24"/>
          <w:szCs w:val="24"/>
          <w:lang w:eastAsia="en-GB"/>
        </w:rPr>
      </w:pPr>
      <w:hyperlink w:anchor="_Toc216688709" w:history="1">
        <w:r w:rsidRPr="00D03415">
          <w:rPr>
            <w:rStyle w:val="Hyperlink"/>
            <w:noProof/>
            <w:lang w:val="it-IT"/>
          </w:rPr>
          <w:t>Figure 10 - prop.csv data - (Chi et al., 2019)</w:t>
        </w:r>
        <w:r>
          <w:rPr>
            <w:noProof/>
            <w:webHidden/>
          </w:rPr>
          <w:tab/>
        </w:r>
        <w:r>
          <w:rPr>
            <w:noProof/>
            <w:webHidden/>
          </w:rPr>
          <w:fldChar w:fldCharType="begin"/>
        </w:r>
        <w:r>
          <w:rPr>
            <w:noProof/>
            <w:webHidden/>
          </w:rPr>
          <w:instrText xml:space="preserve"> PAGEREF _Toc216688709 \h </w:instrText>
        </w:r>
        <w:r>
          <w:rPr>
            <w:noProof/>
            <w:webHidden/>
          </w:rPr>
        </w:r>
        <w:r>
          <w:rPr>
            <w:noProof/>
            <w:webHidden/>
          </w:rPr>
          <w:fldChar w:fldCharType="separate"/>
        </w:r>
        <w:r>
          <w:rPr>
            <w:noProof/>
            <w:webHidden/>
          </w:rPr>
          <w:t>22</w:t>
        </w:r>
        <w:r>
          <w:rPr>
            <w:noProof/>
            <w:webHidden/>
          </w:rPr>
          <w:fldChar w:fldCharType="end"/>
        </w:r>
      </w:hyperlink>
    </w:p>
    <w:p w14:paraId="73029624" w14:textId="3F5E0DB3" w:rsidR="00785D47" w:rsidRDefault="00785D47">
      <w:pPr>
        <w:pStyle w:val="TableofFigures"/>
        <w:tabs>
          <w:tab w:val="right" w:leader="dot" w:pos="9016"/>
        </w:tabs>
        <w:rPr>
          <w:rFonts w:eastAsiaTheme="minorEastAsia"/>
          <w:noProof/>
          <w:sz w:val="24"/>
          <w:szCs w:val="24"/>
          <w:lang w:eastAsia="en-GB"/>
        </w:rPr>
      </w:pPr>
      <w:hyperlink w:anchor="_Toc216688710" w:history="1">
        <w:r w:rsidRPr="00D03415">
          <w:rPr>
            <w:rStyle w:val="Hyperlink"/>
            <w:i/>
            <w:iCs/>
            <w:noProof/>
          </w:rPr>
          <w:t>Figure 11 - pipeline diagram explain process</w:t>
        </w:r>
        <w:r>
          <w:rPr>
            <w:noProof/>
            <w:webHidden/>
          </w:rPr>
          <w:tab/>
        </w:r>
        <w:r>
          <w:rPr>
            <w:noProof/>
            <w:webHidden/>
          </w:rPr>
          <w:fldChar w:fldCharType="begin"/>
        </w:r>
        <w:r>
          <w:rPr>
            <w:noProof/>
            <w:webHidden/>
          </w:rPr>
          <w:instrText xml:space="preserve"> PAGEREF _Toc216688710 \h </w:instrText>
        </w:r>
        <w:r>
          <w:rPr>
            <w:noProof/>
            <w:webHidden/>
          </w:rPr>
        </w:r>
        <w:r>
          <w:rPr>
            <w:noProof/>
            <w:webHidden/>
          </w:rPr>
          <w:fldChar w:fldCharType="separate"/>
        </w:r>
        <w:r>
          <w:rPr>
            <w:noProof/>
            <w:webHidden/>
          </w:rPr>
          <w:t>22</w:t>
        </w:r>
        <w:r>
          <w:rPr>
            <w:noProof/>
            <w:webHidden/>
          </w:rPr>
          <w:fldChar w:fldCharType="end"/>
        </w:r>
      </w:hyperlink>
    </w:p>
    <w:p w14:paraId="4546D5F1" w14:textId="3DFE706E" w:rsidR="00785D47" w:rsidRDefault="00785D47">
      <w:pPr>
        <w:pStyle w:val="TableofFigures"/>
        <w:tabs>
          <w:tab w:val="right" w:leader="dot" w:pos="9016"/>
        </w:tabs>
        <w:rPr>
          <w:rFonts w:eastAsiaTheme="minorEastAsia"/>
          <w:noProof/>
          <w:sz w:val="24"/>
          <w:szCs w:val="24"/>
          <w:lang w:eastAsia="en-GB"/>
        </w:rPr>
      </w:pPr>
      <w:hyperlink w:anchor="_Toc216688711" w:history="1">
        <w:r w:rsidRPr="00D03415">
          <w:rPr>
            <w:rStyle w:val="Hyperlink"/>
            <w:noProof/>
          </w:rPr>
          <w:t>Figure 12 - key fields used in the model to make the predictions.</w:t>
        </w:r>
        <w:r>
          <w:rPr>
            <w:noProof/>
            <w:webHidden/>
          </w:rPr>
          <w:tab/>
        </w:r>
        <w:r>
          <w:rPr>
            <w:noProof/>
            <w:webHidden/>
          </w:rPr>
          <w:fldChar w:fldCharType="begin"/>
        </w:r>
        <w:r>
          <w:rPr>
            <w:noProof/>
            <w:webHidden/>
          </w:rPr>
          <w:instrText xml:space="preserve"> PAGEREF _Toc216688711 \h </w:instrText>
        </w:r>
        <w:r>
          <w:rPr>
            <w:noProof/>
            <w:webHidden/>
          </w:rPr>
        </w:r>
        <w:r>
          <w:rPr>
            <w:noProof/>
            <w:webHidden/>
          </w:rPr>
          <w:fldChar w:fldCharType="separate"/>
        </w:r>
        <w:r>
          <w:rPr>
            <w:noProof/>
            <w:webHidden/>
          </w:rPr>
          <w:t>23</w:t>
        </w:r>
        <w:r>
          <w:rPr>
            <w:noProof/>
            <w:webHidden/>
          </w:rPr>
          <w:fldChar w:fldCharType="end"/>
        </w:r>
      </w:hyperlink>
    </w:p>
    <w:p w14:paraId="498A69EC" w14:textId="63B3C8FB" w:rsidR="00785D47" w:rsidRDefault="00785D47">
      <w:pPr>
        <w:pStyle w:val="TableofFigures"/>
        <w:tabs>
          <w:tab w:val="right" w:leader="dot" w:pos="9016"/>
        </w:tabs>
        <w:rPr>
          <w:rFonts w:eastAsiaTheme="minorEastAsia"/>
          <w:noProof/>
          <w:sz w:val="24"/>
          <w:szCs w:val="24"/>
          <w:lang w:eastAsia="en-GB"/>
        </w:rPr>
      </w:pPr>
      <w:hyperlink w:anchor="_Toc216688712" w:history="1">
        <w:r w:rsidRPr="00D03415">
          <w:rPr>
            <w:rStyle w:val="Hyperlink"/>
            <w:noProof/>
          </w:rPr>
          <w:t>Figure 13 - cleaning steps and purpose.</w:t>
        </w:r>
        <w:r>
          <w:rPr>
            <w:noProof/>
            <w:webHidden/>
          </w:rPr>
          <w:tab/>
        </w:r>
        <w:r>
          <w:rPr>
            <w:noProof/>
            <w:webHidden/>
          </w:rPr>
          <w:fldChar w:fldCharType="begin"/>
        </w:r>
        <w:r>
          <w:rPr>
            <w:noProof/>
            <w:webHidden/>
          </w:rPr>
          <w:instrText xml:space="preserve"> PAGEREF _Toc216688712 \h </w:instrText>
        </w:r>
        <w:r>
          <w:rPr>
            <w:noProof/>
            <w:webHidden/>
          </w:rPr>
        </w:r>
        <w:r>
          <w:rPr>
            <w:noProof/>
            <w:webHidden/>
          </w:rPr>
          <w:fldChar w:fldCharType="separate"/>
        </w:r>
        <w:r>
          <w:rPr>
            <w:noProof/>
            <w:webHidden/>
          </w:rPr>
          <w:t>24</w:t>
        </w:r>
        <w:r>
          <w:rPr>
            <w:noProof/>
            <w:webHidden/>
          </w:rPr>
          <w:fldChar w:fldCharType="end"/>
        </w:r>
      </w:hyperlink>
    </w:p>
    <w:p w14:paraId="5E0E67BC" w14:textId="37A2FAE9" w:rsidR="00785D47" w:rsidRDefault="00785D47">
      <w:pPr>
        <w:pStyle w:val="TableofFigures"/>
        <w:tabs>
          <w:tab w:val="right" w:leader="dot" w:pos="9016"/>
        </w:tabs>
        <w:rPr>
          <w:rFonts w:eastAsiaTheme="minorEastAsia"/>
          <w:noProof/>
          <w:sz w:val="24"/>
          <w:szCs w:val="24"/>
          <w:lang w:eastAsia="en-GB"/>
        </w:rPr>
      </w:pPr>
      <w:hyperlink w:anchor="_Toc216688713" w:history="1">
        <w:r w:rsidRPr="00D03415">
          <w:rPr>
            <w:rStyle w:val="Hyperlink"/>
            <w:noProof/>
          </w:rPr>
          <w:t>Figure 14 - data cleaning sql used by the dataset - (Chi et al., 2019)</w:t>
        </w:r>
        <w:r>
          <w:rPr>
            <w:noProof/>
            <w:webHidden/>
          </w:rPr>
          <w:tab/>
        </w:r>
        <w:r>
          <w:rPr>
            <w:noProof/>
            <w:webHidden/>
          </w:rPr>
          <w:fldChar w:fldCharType="begin"/>
        </w:r>
        <w:r>
          <w:rPr>
            <w:noProof/>
            <w:webHidden/>
          </w:rPr>
          <w:instrText xml:space="preserve"> PAGEREF _Toc216688713 \h </w:instrText>
        </w:r>
        <w:r>
          <w:rPr>
            <w:noProof/>
            <w:webHidden/>
          </w:rPr>
        </w:r>
        <w:r>
          <w:rPr>
            <w:noProof/>
            <w:webHidden/>
          </w:rPr>
          <w:fldChar w:fldCharType="separate"/>
        </w:r>
        <w:r>
          <w:rPr>
            <w:noProof/>
            <w:webHidden/>
          </w:rPr>
          <w:t>25</w:t>
        </w:r>
        <w:r>
          <w:rPr>
            <w:noProof/>
            <w:webHidden/>
          </w:rPr>
          <w:fldChar w:fldCharType="end"/>
        </w:r>
      </w:hyperlink>
    </w:p>
    <w:p w14:paraId="69AE91CD" w14:textId="16F7FFCE" w:rsidR="00785D47" w:rsidRDefault="00785D47">
      <w:pPr>
        <w:pStyle w:val="TableofFigures"/>
        <w:tabs>
          <w:tab w:val="right" w:leader="dot" w:pos="9016"/>
        </w:tabs>
        <w:rPr>
          <w:rFonts w:eastAsiaTheme="minorEastAsia"/>
          <w:noProof/>
          <w:sz w:val="24"/>
          <w:szCs w:val="24"/>
          <w:lang w:eastAsia="en-GB"/>
        </w:rPr>
      </w:pPr>
      <w:hyperlink w:anchor="_Toc216688714" w:history="1">
        <w:r w:rsidRPr="00D03415">
          <w:rPr>
            <w:rStyle w:val="Hyperlink"/>
            <w:noProof/>
          </w:rPr>
          <w:t>Figure 15 - clean hpi data - commentsi in code to explain steps used.</w:t>
        </w:r>
        <w:r>
          <w:rPr>
            <w:noProof/>
            <w:webHidden/>
          </w:rPr>
          <w:tab/>
        </w:r>
        <w:r>
          <w:rPr>
            <w:noProof/>
            <w:webHidden/>
          </w:rPr>
          <w:fldChar w:fldCharType="begin"/>
        </w:r>
        <w:r>
          <w:rPr>
            <w:noProof/>
            <w:webHidden/>
          </w:rPr>
          <w:instrText xml:space="preserve"> PAGEREF _Toc216688714 \h </w:instrText>
        </w:r>
        <w:r>
          <w:rPr>
            <w:noProof/>
            <w:webHidden/>
          </w:rPr>
        </w:r>
        <w:r>
          <w:rPr>
            <w:noProof/>
            <w:webHidden/>
          </w:rPr>
          <w:fldChar w:fldCharType="separate"/>
        </w:r>
        <w:r>
          <w:rPr>
            <w:noProof/>
            <w:webHidden/>
          </w:rPr>
          <w:t>26</w:t>
        </w:r>
        <w:r>
          <w:rPr>
            <w:noProof/>
            <w:webHidden/>
          </w:rPr>
          <w:fldChar w:fldCharType="end"/>
        </w:r>
      </w:hyperlink>
    </w:p>
    <w:p w14:paraId="691C6500" w14:textId="56BAB6E3" w:rsidR="00785D47" w:rsidRDefault="00785D47">
      <w:pPr>
        <w:pStyle w:val="TableofFigures"/>
        <w:tabs>
          <w:tab w:val="right" w:leader="dot" w:pos="9016"/>
        </w:tabs>
        <w:rPr>
          <w:rFonts w:eastAsiaTheme="minorEastAsia"/>
          <w:noProof/>
          <w:sz w:val="24"/>
          <w:szCs w:val="24"/>
          <w:lang w:eastAsia="en-GB"/>
        </w:rPr>
      </w:pPr>
      <w:hyperlink w:anchor="_Toc216688715" w:history="1">
        <w:r w:rsidRPr="00D03415">
          <w:rPr>
            <w:rStyle w:val="Hyperlink"/>
            <w:noProof/>
          </w:rPr>
          <w:t>Figure 16 - clean hpi data -  part 2.</w:t>
        </w:r>
        <w:r>
          <w:rPr>
            <w:noProof/>
            <w:webHidden/>
          </w:rPr>
          <w:tab/>
        </w:r>
        <w:r>
          <w:rPr>
            <w:noProof/>
            <w:webHidden/>
          </w:rPr>
          <w:fldChar w:fldCharType="begin"/>
        </w:r>
        <w:r>
          <w:rPr>
            <w:noProof/>
            <w:webHidden/>
          </w:rPr>
          <w:instrText xml:space="preserve"> PAGEREF _Toc216688715 \h </w:instrText>
        </w:r>
        <w:r>
          <w:rPr>
            <w:noProof/>
            <w:webHidden/>
          </w:rPr>
        </w:r>
        <w:r>
          <w:rPr>
            <w:noProof/>
            <w:webHidden/>
          </w:rPr>
          <w:fldChar w:fldCharType="separate"/>
        </w:r>
        <w:r>
          <w:rPr>
            <w:noProof/>
            <w:webHidden/>
          </w:rPr>
          <w:t>27</w:t>
        </w:r>
        <w:r>
          <w:rPr>
            <w:noProof/>
            <w:webHidden/>
          </w:rPr>
          <w:fldChar w:fldCharType="end"/>
        </w:r>
      </w:hyperlink>
    </w:p>
    <w:p w14:paraId="015B90B0" w14:textId="2B12AD9F" w:rsidR="00785D47" w:rsidRDefault="00785D47">
      <w:pPr>
        <w:pStyle w:val="TableofFigures"/>
        <w:tabs>
          <w:tab w:val="right" w:leader="dot" w:pos="9016"/>
        </w:tabs>
        <w:rPr>
          <w:rFonts w:eastAsiaTheme="minorEastAsia"/>
          <w:noProof/>
          <w:sz w:val="24"/>
          <w:szCs w:val="24"/>
          <w:lang w:eastAsia="en-GB"/>
        </w:rPr>
      </w:pPr>
      <w:hyperlink w:anchor="_Toc216688716" w:history="1">
        <w:r w:rsidRPr="00D03415">
          <w:rPr>
            <w:rStyle w:val="Hyperlink"/>
            <w:noProof/>
          </w:rPr>
          <w:t>Figure 17 - clean property data - comments in code to explain steps used.</w:t>
        </w:r>
        <w:r>
          <w:rPr>
            <w:noProof/>
            <w:webHidden/>
          </w:rPr>
          <w:tab/>
        </w:r>
        <w:r>
          <w:rPr>
            <w:noProof/>
            <w:webHidden/>
          </w:rPr>
          <w:fldChar w:fldCharType="begin"/>
        </w:r>
        <w:r>
          <w:rPr>
            <w:noProof/>
            <w:webHidden/>
          </w:rPr>
          <w:instrText xml:space="preserve"> PAGEREF _Toc216688716 \h </w:instrText>
        </w:r>
        <w:r>
          <w:rPr>
            <w:noProof/>
            <w:webHidden/>
          </w:rPr>
        </w:r>
        <w:r>
          <w:rPr>
            <w:noProof/>
            <w:webHidden/>
          </w:rPr>
          <w:fldChar w:fldCharType="separate"/>
        </w:r>
        <w:r>
          <w:rPr>
            <w:noProof/>
            <w:webHidden/>
          </w:rPr>
          <w:t>27</w:t>
        </w:r>
        <w:r>
          <w:rPr>
            <w:noProof/>
            <w:webHidden/>
          </w:rPr>
          <w:fldChar w:fldCharType="end"/>
        </w:r>
      </w:hyperlink>
    </w:p>
    <w:p w14:paraId="30CA61B1" w14:textId="159C09BC" w:rsidR="00785D47" w:rsidRDefault="00785D47">
      <w:pPr>
        <w:pStyle w:val="TableofFigures"/>
        <w:tabs>
          <w:tab w:val="right" w:leader="dot" w:pos="9016"/>
        </w:tabs>
        <w:rPr>
          <w:rFonts w:eastAsiaTheme="minorEastAsia"/>
          <w:noProof/>
          <w:sz w:val="24"/>
          <w:szCs w:val="24"/>
          <w:lang w:eastAsia="en-GB"/>
        </w:rPr>
      </w:pPr>
      <w:hyperlink w:anchor="_Toc216688717" w:history="1">
        <w:r w:rsidRPr="00D03415">
          <w:rPr>
            <w:rStyle w:val="Hyperlink"/>
            <w:noProof/>
          </w:rPr>
          <w:t>Figure 18 - linear regression model graph.</w:t>
        </w:r>
        <w:r>
          <w:rPr>
            <w:noProof/>
            <w:webHidden/>
          </w:rPr>
          <w:tab/>
        </w:r>
        <w:r>
          <w:rPr>
            <w:noProof/>
            <w:webHidden/>
          </w:rPr>
          <w:fldChar w:fldCharType="begin"/>
        </w:r>
        <w:r>
          <w:rPr>
            <w:noProof/>
            <w:webHidden/>
          </w:rPr>
          <w:instrText xml:space="preserve"> PAGEREF _Toc216688717 \h </w:instrText>
        </w:r>
        <w:r>
          <w:rPr>
            <w:noProof/>
            <w:webHidden/>
          </w:rPr>
        </w:r>
        <w:r>
          <w:rPr>
            <w:noProof/>
            <w:webHidden/>
          </w:rPr>
          <w:fldChar w:fldCharType="separate"/>
        </w:r>
        <w:r>
          <w:rPr>
            <w:noProof/>
            <w:webHidden/>
          </w:rPr>
          <w:t>28</w:t>
        </w:r>
        <w:r>
          <w:rPr>
            <w:noProof/>
            <w:webHidden/>
          </w:rPr>
          <w:fldChar w:fldCharType="end"/>
        </w:r>
      </w:hyperlink>
    </w:p>
    <w:p w14:paraId="5F128E27" w14:textId="6D5399EF" w:rsidR="00785D47" w:rsidRDefault="00785D47">
      <w:pPr>
        <w:pStyle w:val="TableofFigures"/>
        <w:tabs>
          <w:tab w:val="right" w:leader="dot" w:pos="9016"/>
        </w:tabs>
        <w:rPr>
          <w:rFonts w:eastAsiaTheme="minorEastAsia"/>
          <w:noProof/>
          <w:sz w:val="24"/>
          <w:szCs w:val="24"/>
          <w:lang w:eastAsia="en-GB"/>
        </w:rPr>
      </w:pPr>
      <w:hyperlink w:anchor="_Toc216688718" w:history="1">
        <w:r w:rsidRPr="00D03415">
          <w:rPr>
            <w:rStyle w:val="Hyperlink"/>
            <w:noProof/>
          </w:rPr>
          <w:t>Figure 19 – Random forest  graph model.</w:t>
        </w:r>
        <w:r>
          <w:rPr>
            <w:noProof/>
            <w:webHidden/>
          </w:rPr>
          <w:tab/>
        </w:r>
        <w:r>
          <w:rPr>
            <w:noProof/>
            <w:webHidden/>
          </w:rPr>
          <w:fldChar w:fldCharType="begin"/>
        </w:r>
        <w:r>
          <w:rPr>
            <w:noProof/>
            <w:webHidden/>
          </w:rPr>
          <w:instrText xml:space="preserve"> PAGEREF _Toc216688718 \h </w:instrText>
        </w:r>
        <w:r>
          <w:rPr>
            <w:noProof/>
            <w:webHidden/>
          </w:rPr>
        </w:r>
        <w:r>
          <w:rPr>
            <w:noProof/>
            <w:webHidden/>
          </w:rPr>
          <w:fldChar w:fldCharType="separate"/>
        </w:r>
        <w:r>
          <w:rPr>
            <w:noProof/>
            <w:webHidden/>
          </w:rPr>
          <w:t>28</w:t>
        </w:r>
        <w:r>
          <w:rPr>
            <w:noProof/>
            <w:webHidden/>
          </w:rPr>
          <w:fldChar w:fldCharType="end"/>
        </w:r>
      </w:hyperlink>
    </w:p>
    <w:p w14:paraId="65E4651D" w14:textId="6C8DF892" w:rsidR="00785D47" w:rsidRDefault="00785D47">
      <w:pPr>
        <w:pStyle w:val="TableofFigures"/>
        <w:tabs>
          <w:tab w:val="right" w:leader="dot" w:pos="9016"/>
        </w:tabs>
        <w:rPr>
          <w:rFonts w:eastAsiaTheme="minorEastAsia"/>
          <w:noProof/>
          <w:sz w:val="24"/>
          <w:szCs w:val="24"/>
          <w:lang w:eastAsia="en-GB"/>
        </w:rPr>
      </w:pPr>
      <w:hyperlink w:anchor="_Toc216688719" w:history="1">
        <w:r w:rsidRPr="00D03415">
          <w:rPr>
            <w:rStyle w:val="Hyperlink"/>
            <w:noProof/>
          </w:rPr>
          <w:t>Figure 20 - Decision tree model.</w:t>
        </w:r>
        <w:r>
          <w:rPr>
            <w:noProof/>
            <w:webHidden/>
          </w:rPr>
          <w:tab/>
        </w:r>
        <w:r>
          <w:rPr>
            <w:noProof/>
            <w:webHidden/>
          </w:rPr>
          <w:fldChar w:fldCharType="begin"/>
        </w:r>
        <w:r>
          <w:rPr>
            <w:noProof/>
            <w:webHidden/>
          </w:rPr>
          <w:instrText xml:space="preserve"> PAGEREF _Toc216688719 \h </w:instrText>
        </w:r>
        <w:r>
          <w:rPr>
            <w:noProof/>
            <w:webHidden/>
          </w:rPr>
        </w:r>
        <w:r>
          <w:rPr>
            <w:noProof/>
            <w:webHidden/>
          </w:rPr>
          <w:fldChar w:fldCharType="separate"/>
        </w:r>
        <w:r>
          <w:rPr>
            <w:noProof/>
            <w:webHidden/>
          </w:rPr>
          <w:t>29</w:t>
        </w:r>
        <w:r>
          <w:rPr>
            <w:noProof/>
            <w:webHidden/>
          </w:rPr>
          <w:fldChar w:fldCharType="end"/>
        </w:r>
      </w:hyperlink>
    </w:p>
    <w:p w14:paraId="0608041F" w14:textId="36C33C57" w:rsidR="00785D47" w:rsidRDefault="00785D47">
      <w:pPr>
        <w:pStyle w:val="TableofFigures"/>
        <w:tabs>
          <w:tab w:val="right" w:leader="dot" w:pos="9016"/>
        </w:tabs>
        <w:rPr>
          <w:rFonts w:eastAsiaTheme="minorEastAsia"/>
          <w:noProof/>
          <w:sz w:val="24"/>
          <w:szCs w:val="24"/>
          <w:lang w:eastAsia="en-GB"/>
        </w:rPr>
      </w:pPr>
      <w:hyperlink w:anchor="_Toc216688720" w:history="1">
        <w:r w:rsidRPr="00D03415">
          <w:rPr>
            <w:rStyle w:val="Hyperlink"/>
            <w:noProof/>
          </w:rPr>
          <w:t>Figure 21 - XGBoost results visualised.</w:t>
        </w:r>
        <w:r>
          <w:rPr>
            <w:noProof/>
            <w:webHidden/>
          </w:rPr>
          <w:tab/>
        </w:r>
        <w:r>
          <w:rPr>
            <w:noProof/>
            <w:webHidden/>
          </w:rPr>
          <w:fldChar w:fldCharType="begin"/>
        </w:r>
        <w:r>
          <w:rPr>
            <w:noProof/>
            <w:webHidden/>
          </w:rPr>
          <w:instrText xml:space="preserve"> PAGEREF _Toc216688720 \h </w:instrText>
        </w:r>
        <w:r>
          <w:rPr>
            <w:noProof/>
            <w:webHidden/>
          </w:rPr>
        </w:r>
        <w:r>
          <w:rPr>
            <w:noProof/>
            <w:webHidden/>
          </w:rPr>
          <w:fldChar w:fldCharType="separate"/>
        </w:r>
        <w:r>
          <w:rPr>
            <w:noProof/>
            <w:webHidden/>
          </w:rPr>
          <w:t>30</w:t>
        </w:r>
        <w:r>
          <w:rPr>
            <w:noProof/>
            <w:webHidden/>
          </w:rPr>
          <w:fldChar w:fldCharType="end"/>
        </w:r>
      </w:hyperlink>
    </w:p>
    <w:p w14:paraId="7C92D307" w14:textId="2ED3BC5C" w:rsidR="00785D47" w:rsidRDefault="00785D47">
      <w:pPr>
        <w:pStyle w:val="TableofFigures"/>
        <w:tabs>
          <w:tab w:val="right" w:leader="dot" w:pos="9016"/>
        </w:tabs>
        <w:rPr>
          <w:rFonts w:eastAsiaTheme="minorEastAsia"/>
          <w:noProof/>
          <w:sz w:val="24"/>
          <w:szCs w:val="24"/>
          <w:lang w:eastAsia="en-GB"/>
        </w:rPr>
      </w:pPr>
      <w:hyperlink w:anchor="_Toc216688721" w:history="1">
        <w:r w:rsidRPr="00D03415">
          <w:rPr>
            <w:rStyle w:val="Hyperlink"/>
            <w:noProof/>
          </w:rPr>
          <w:t>Figure 22 - data used for train test split.</w:t>
        </w:r>
        <w:r>
          <w:rPr>
            <w:noProof/>
            <w:webHidden/>
          </w:rPr>
          <w:tab/>
        </w:r>
        <w:r>
          <w:rPr>
            <w:noProof/>
            <w:webHidden/>
          </w:rPr>
          <w:fldChar w:fldCharType="begin"/>
        </w:r>
        <w:r>
          <w:rPr>
            <w:noProof/>
            <w:webHidden/>
          </w:rPr>
          <w:instrText xml:space="preserve"> PAGEREF _Toc216688721 \h </w:instrText>
        </w:r>
        <w:r>
          <w:rPr>
            <w:noProof/>
            <w:webHidden/>
          </w:rPr>
        </w:r>
        <w:r>
          <w:rPr>
            <w:noProof/>
            <w:webHidden/>
          </w:rPr>
          <w:fldChar w:fldCharType="separate"/>
        </w:r>
        <w:r>
          <w:rPr>
            <w:noProof/>
            <w:webHidden/>
          </w:rPr>
          <w:t>31</w:t>
        </w:r>
        <w:r>
          <w:rPr>
            <w:noProof/>
            <w:webHidden/>
          </w:rPr>
          <w:fldChar w:fldCharType="end"/>
        </w:r>
      </w:hyperlink>
    </w:p>
    <w:p w14:paraId="27B6B578" w14:textId="3EE192F7" w:rsidR="00785D47" w:rsidRDefault="00785D47">
      <w:pPr>
        <w:pStyle w:val="TableofFigures"/>
        <w:tabs>
          <w:tab w:val="right" w:leader="dot" w:pos="9016"/>
        </w:tabs>
        <w:rPr>
          <w:rFonts w:eastAsiaTheme="minorEastAsia"/>
          <w:noProof/>
          <w:sz w:val="24"/>
          <w:szCs w:val="24"/>
          <w:lang w:eastAsia="en-GB"/>
        </w:rPr>
      </w:pPr>
      <w:hyperlink w:anchor="_Toc216688722" w:history="1">
        <w:r w:rsidRPr="00D03415">
          <w:rPr>
            <w:rStyle w:val="Hyperlink"/>
            <w:noProof/>
          </w:rPr>
          <w:t>Figure 23 - reuslts from all models used.</w:t>
        </w:r>
        <w:r>
          <w:rPr>
            <w:noProof/>
            <w:webHidden/>
          </w:rPr>
          <w:tab/>
        </w:r>
        <w:r>
          <w:rPr>
            <w:noProof/>
            <w:webHidden/>
          </w:rPr>
          <w:fldChar w:fldCharType="begin"/>
        </w:r>
        <w:r>
          <w:rPr>
            <w:noProof/>
            <w:webHidden/>
          </w:rPr>
          <w:instrText xml:space="preserve"> PAGEREF _Toc216688722 \h </w:instrText>
        </w:r>
        <w:r>
          <w:rPr>
            <w:noProof/>
            <w:webHidden/>
          </w:rPr>
        </w:r>
        <w:r>
          <w:rPr>
            <w:noProof/>
            <w:webHidden/>
          </w:rPr>
          <w:fldChar w:fldCharType="separate"/>
        </w:r>
        <w:r>
          <w:rPr>
            <w:noProof/>
            <w:webHidden/>
          </w:rPr>
          <w:t>32</w:t>
        </w:r>
        <w:r>
          <w:rPr>
            <w:noProof/>
            <w:webHidden/>
          </w:rPr>
          <w:fldChar w:fldCharType="end"/>
        </w:r>
      </w:hyperlink>
    </w:p>
    <w:p w14:paraId="275C953C" w14:textId="3819278A" w:rsidR="00785D47" w:rsidRDefault="00785D47">
      <w:pPr>
        <w:pStyle w:val="TableofFigures"/>
        <w:tabs>
          <w:tab w:val="right" w:leader="dot" w:pos="9016"/>
        </w:tabs>
        <w:rPr>
          <w:rFonts w:eastAsiaTheme="minorEastAsia"/>
          <w:noProof/>
          <w:sz w:val="24"/>
          <w:szCs w:val="24"/>
          <w:lang w:eastAsia="en-GB"/>
        </w:rPr>
      </w:pPr>
      <w:hyperlink w:anchor="_Toc216688723" w:history="1">
        <w:r w:rsidRPr="00D03415">
          <w:rPr>
            <w:rStyle w:val="Hyperlink"/>
            <w:noProof/>
          </w:rPr>
          <w:t>Figure 24 - Top 10 coefficients.</w:t>
        </w:r>
        <w:r>
          <w:rPr>
            <w:noProof/>
            <w:webHidden/>
          </w:rPr>
          <w:tab/>
        </w:r>
        <w:r>
          <w:rPr>
            <w:noProof/>
            <w:webHidden/>
          </w:rPr>
          <w:fldChar w:fldCharType="begin"/>
        </w:r>
        <w:r>
          <w:rPr>
            <w:noProof/>
            <w:webHidden/>
          </w:rPr>
          <w:instrText xml:space="preserve"> PAGEREF _Toc216688723 \h </w:instrText>
        </w:r>
        <w:r>
          <w:rPr>
            <w:noProof/>
            <w:webHidden/>
          </w:rPr>
        </w:r>
        <w:r>
          <w:rPr>
            <w:noProof/>
            <w:webHidden/>
          </w:rPr>
          <w:fldChar w:fldCharType="separate"/>
        </w:r>
        <w:r>
          <w:rPr>
            <w:noProof/>
            <w:webHidden/>
          </w:rPr>
          <w:t>33</w:t>
        </w:r>
        <w:r>
          <w:rPr>
            <w:noProof/>
            <w:webHidden/>
          </w:rPr>
          <w:fldChar w:fldCharType="end"/>
        </w:r>
      </w:hyperlink>
    </w:p>
    <w:p w14:paraId="25D5F411" w14:textId="27DAC1C9" w:rsidR="00785D47" w:rsidRDefault="00785D47">
      <w:pPr>
        <w:pStyle w:val="TableofFigures"/>
        <w:tabs>
          <w:tab w:val="right" w:leader="dot" w:pos="9016"/>
        </w:tabs>
        <w:rPr>
          <w:rFonts w:eastAsiaTheme="minorEastAsia"/>
          <w:noProof/>
          <w:sz w:val="24"/>
          <w:szCs w:val="24"/>
          <w:lang w:eastAsia="en-GB"/>
        </w:rPr>
      </w:pPr>
      <w:hyperlink w:anchor="_Toc216688724" w:history="1">
        <w:r w:rsidRPr="00D03415">
          <w:rPr>
            <w:rStyle w:val="Hyperlink"/>
            <w:noProof/>
          </w:rPr>
          <w:t>Figure 25 - size of dataset used.</w:t>
        </w:r>
        <w:r>
          <w:rPr>
            <w:noProof/>
            <w:webHidden/>
          </w:rPr>
          <w:tab/>
        </w:r>
        <w:r>
          <w:rPr>
            <w:noProof/>
            <w:webHidden/>
          </w:rPr>
          <w:fldChar w:fldCharType="begin"/>
        </w:r>
        <w:r>
          <w:rPr>
            <w:noProof/>
            <w:webHidden/>
          </w:rPr>
          <w:instrText xml:space="preserve"> PAGEREF _Toc216688724 \h </w:instrText>
        </w:r>
        <w:r>
          <w:rPr>
            <w:noProof/>
            <w:webHidden/>
          </w:rPr>
        </w:r>
        <w:r>
          <w:rPr>
            <w:noProof/>
            <w:webHidden/>
          </w:rPr>
          <w:fldChar w:fldCharType="separate"/>
        </w:r>
        <w:r>
          <w:rPr>
            <w:noProof/>
            <w:webHidden/>
          </w:rPr>
          <w:t>33</w:t>
        </w:r>
        <w:r>
          <w:rPr>
            <w:noProof/>
            <w:webHidden/>
          </w:rPr>
          <w:fldChar w:fldCharType="end"/>
        </w:r>
      </w:hyperlink>
    </w:p>
    <w:p w14:paraId="1C00FEC7" w14:textId="215D52B0" w:rsidR="00785D47" w:rsidRDefault="00785D47">
      <w:pPr>
        <w:pStyle w:val="TableofFigures"/>
        <w:tabs>
          <w:tab w:val="right" w:leader="dot" w:pos="9016"/>
        </w:tabs>
        <w:rPr>
          <w:rFonts w:eastAsiaTheme="minorEastAsia"/>
          <w:noProof/>
          <w:sz w:val="24"/>
          <w:szCs w:val="24"/>
          <w:lang w:eastAsia="en-GB"/>
        </w:rPr>
      </w:pPr>
      <w:hyperlink w:anchor="_Toc216688725" w:history="1">
        <w:r w:rsidRPr="00D03415">
          <w:rPr>
            <w:rStyle w:val="Hyperlink"/>
            <w:noProof/>
          </w:rPr>
          <w:t>Figure 26 - how house prices changed over time - (Lloyds Banking Group, 2023)</w:t>
        </w:r>
        <w:r>
          <w:rPr>
            <w:noProof/>
            <w:webHidden/>
          </w:rPr>
          <w:tab/>
        </w:r>
        <w:r>
          <w:rPr>
            <w:noProof/>
            <w:webHidden/>
          </w:rPr>
          <w:fldChar w:fldCharType="begin"/>
        </w:r>
        <w:r>
          <w:rPr>
            <w:noProof/>
            <w:webHidden/>
          </w:rPr>
          <w:instrText xml:space="preserve"> PAGEREF _Toc216688725 \h </w:instrText>
        </w:r>
        <w:r>
          <w:rPr>
            <w:noProof/>
            <w:webHidden/>
          </w:rPr>
        </w:r>
        <w:r>
          <w:rPr>
            <w:noProof/>
            <w:webHidden/>
          </w:rPr>
          <w:fldChar w:fldCharType="separate"/>
        </w:r>
        <w:r>
          <w:rPr>
            <w:noProof/>
            <w:webHidden/>
          </w:rPr>
          <w:t>36</w:t>
        </w:r>
        <w:r>
          <w:rPr>
            <w:noProof/>
            <w:webHidden/>
          </w:rPr>
          <w:fldChar w:fldCharType="end"/>
        </w:r>
      </w:hyperlink>
    </w:p>
    <w:p w14:paraId="6D3AE085" w14:textId="0C996A0B" w:rsidR="00785D47" w:rsidRDefault="00785D47">
      <w:pPr>
        <w:pStyle w:val="TableofFigures"/>
        <w:tabs>
          <w:tab w:val="right" w:leader="dot" w:pos="9016"/>
        </w:tabs>
        <w:rPr>
          <w:rFonts w:eastAsiaTheme="minorEastAsia"/>
          <w:noProof/>
          <w:sz w:val="24"/>
          <w:szCs w:val="24"/>
          <w:lang w:eastAsia="en-GB"/>
        </w:rPr>
      </w:pPr>
      <w:hyperlink w:anchor="_Toc216688726" w:history="1">
        <w:r w:rsidRPr="00D03415">
          <w:rPr>
            <w:rStyle w:val="Hyperlink"/>
            <w:noProof/>
          </w:rPr>
          <w:t>Figure 27 - average house price per region - (HM Land Registry, 2023)</w:t>
        </w:r>
        <w:r>
          <w:rPr>
            <w:noProof/>
            <w:webHidden/>
          </w:rPr>
          <w:tab/>
        </w:r>
        <w:r>
          <w:rPr>
            <w:noProof/>
            <w:webHidden/>
          </w:rPr>
          <w:fldChar w:fldCharType="begin"/>
        </w:r>
        <w:r>
          <w:rPr>
            <w:noProof/>
            <w:webHidden/>
          </w:rPr>
          <w:instrText xml:space="preserve"> PAGEREF _Toc216688726 \h </w:instrText>
        </w:r>
        <w:r>
          <w:rPr>
            <w:noProof/>
            <w:webHidden/>
          </w:rPr>
        </w:r>
        <w:r>
          <w:rPr>
            <w:noProof/>
            <w:webHidden/>
          </w:rPr>
          <w:fldChar w:fldCharType="separate"/>
        </w:r>
        <w:r>
          <w:rPr>
            <w:noProof/>
            <w:webHidden/>
          </w:rPr>
          <w:t>41</w:t>
        </w:r>
        <w:r>
          <w:rPr>
            <w:noProof/>
            <w:webHidden/>
          </w:rPr>
          <w:fldChar w:fldCharType="end"/>
        </w:r>
      </w:hyperlink>
    </w:p>
    <w:p w14:paraId="06C4526B" w14:textId="4EC5BCAE" w:rsidR="00785D47" w:rsidRDefault="00785D47">
      <w:pPr>
        <w:pStyle w:val="TableofFigures"/>
        <w:tabs>
          <w:tab w:val="right" w:leader="dot" w:pos="9016"/>
        </w:tabs>
        <w:rPr>
          <w:rFonts w:eastAsiaTheme="minorEastAsia"/>
          <w:noProof/>
          <w:sz w:val="24"/>
          <w:szCs w:val="24"/>
          <w:lang w:eastAsia="en-GB"/>
        </w:rPr>
      </w:pPr>
      <w:hyperlink w:anchor="_Toc216688727" w:history="1">
        <w:r w:rsidRPr="00D03415">
          <w:rPr>
            <w:rStyle w:val="Hyperlink"/>
            <w:i/>
            <w:iCs/>
            <w:noProof/>
          </w:rPr>
          <w:t>Figure 28 - shap model graph.</w:t>
        </w:r>
        <w:r>
          <w:rPr>
            <w:noProof/>
            <w:webHidden/>
          </w:rPr>
          <w:tab/>
        </w:r>
        <w:r>
          <w:rPr>
            <w:noProof/>
            <w:webHidden/>
          </w:rPr>
          <w:fldChar w:fldCharType="begin"/>
        </w:r>
        <w:r>
          <w:rPr>
            <w:noProof/>
            <w:webHidden/>
          </w:rPr>
          <w:instrText xml:space="preserve"> PAGEREF _Toc216688727 \h </w:instrText>
        </w:r>
        <w:r>
          <w:rPr>
            <w:noProof/>
            <w:webHidden/>
          </w:rPr>
        </w:r>
        <w:r>
          <w:rPr>
            <w:noProof/>
            <w:webHidden/>
          </w:rPr>
          <w:fldChar w:fldCharType="separate"/>
        </w:r>
        <w:r>
          <w:rPr>
            <w:noProof/>
            <w:webHidden/>
          </w:rPr>
          <w:t>42</w:t>
        </w:r>
        <w:r>
          <w:rPr>
            <w:noProof/>
            <w:webHidden/>
          </w:rPr>
          <w:fldChar w:fldCharType="end"/>
        </w:r>
      </w:hyperlink>
    </w:p>
    <w:p w14:paraId="349A8F57" w14:textId="58B2764A" w:rsidR="00785D47" w:rsidRDefault="00785D47">
      <w:pPr>
        <w:pStyle w:val="TableofFigures"/>
        <w:tabs>
          <w:tab w:val="right" w:leader="dot" w:pos="9016"/>
        </w:tabs>
        <w:rPr>
          <w:rFonts w:eastAsiaTheme="minorEastAsia"/>
          <w:noProof/>
          <w:sz w:val="24"/>
          <w:szCs w:val="24"/>
          <w:lang w:eastAsia="en-GB"/>
        </w:rPr>
      </w:pPr>
      <w:hyperlink w:anchor="_Toc216688728" w:history="1">
        <w:r w:rsidRPr="00D03415">
          <w:rPr>
            <w:rStyle w:val="Hyperlink"/>
            <w:i/>
            <w:iCs/>
            <w:noProof/>
          </w:rPr>
          <w:t>Figure 29 - shap model for MAE.</w:t>
        </w:r>
        <w:r>
          <w:rPr>
            <w:noProof/>
            <w:webHidden/>
          </w:rPr>
          <w:tab/>
        </w:r>
        <w:r>
          <w:rPr>
            <w:noProof/>
            <w:webHidden/>
          </w:rPr>
          <w:fldChar w:fldCharType="begin"/>
        </w:r>
        <w:r>
          <w:rPr>
            <w:noProof/>
            <w:webHidden/>
          </w:rPr>
          <w:instrText xml:space="preserve"> PAGEREF _Toc216688728 \h </w:instrText>
        </w:r>
        <w:r>
          <w:rPr>
            <w:noProof/>
            <w:webHidden/>
          </w:rPr>
        </w:r>
        <w:r>
          <w:rPr>
            <w:noProof/>
            <w:webHidden/>
          </w:rPr>
          <w:fldChar w:fldCharType="separate"/>
        </w:r>
        <w:r>
          <w:rPr>
            <w:noProof/>
            <w:webHidden/>
          </w:rPr>
          <w:t>43</w:t>
        </w:r>
        <w:r>
          <w:rPr>
            <w:noProof/>
            <w:webHidden/>
          </w:rPr>
          <w:fldChar w:fldCharType="end"/>
        </w:r>
      </w:hyperlink>
    </w:p>
    <w:p w14:paraId="2879C67D" w14:textId="721305B8" w:rsidR="00785D47" w:rsidRDefault="00785D47">
      <w:pPr>
        <w:pStyle w:val="TableofFigures"/>
        <w:tabs>
          <w:tab w:val="right" w:leader="dot" w:pos="9016"/>
        </w:tabs>
        <w:rPr>
          <w:rFonts w:eastAsiaTheme="minorEastAsia"/>
          <w:noProof/>
          <w:sz w:val="24"/>
          <w:szCs w:val="24"/>
          <w:lang w:eastAsia="en-GB"/>
        </w:rPr>
      </w:pPr>
      <w:hyperlink w:anchor="_Toc216688729" w:history="1">
        <w:r w:rsidRPr="00D03415">
          <w:rPr>
            <w:rStyle w:val="Hyperlink"/>
            <w:noProof/>
          </w:rPr>
          <w:t>Figure 30 - demand for house types - (Zoopla.co.uk, 2023)</w:t>
        </w:r>
        <w:r>
          <w:rPr>
            <w:noProof/>
            <w:webHidden/>
          </w:rPr>
          <w:tab/>
        </w:r>
        <w:r>
          <w:rPr>
            <w:noProof/>
            <w:webHidden/>
          </w:rPr>
          <w:fldChar w:fldCharType="begin"/>
        </w:r>
        <w:r>
          <w:rPr>
            <w:noProof/>
            <w:webHidden/>
          </w:rPr>
          <w:instrText xml:space="preserve"> PAGEREF _Toc216688729 \h </w:instrText>
        </w:r>
        <w:r>
          <w:rPr>
            <w:noProof/>
            <w:webHidden/>
          </w:rPr>
        </w:r>
        <w:r>
          <w:rPr>
            <w:noProof/>
            <w:webHidden/>
          </w:rPr>
          <w:fldChar w:fldCharType="separate"/>
        </w:r>
        <w:r>
          <w:rPr>
            <w:noProof/>
            <w:webHidden/>
          </w:rPr>
          <w:t>46</w:t>
        </w:r>
        <w:r>
          <w:rPr>
            <w:noProof/>
            <w:webHidden/>
          </w:rPr>
          <w:fldChar w:fldCharType="end"/>
        </w:r>
      </w:hyperlink>
    </w:p>
    <w:p w14:paraId="62C060A1" w14:textId="51F697DE" w:rsidR="00785D47" w:rsidRDefault="00785D47">
      <w:pPr>
        <w:pStyle w:val="TableofFigures"/>
        <w:tabs>
          <w:tab w:val="right" w:leader="dot" w:pos="9016"/>
        </w:tabs>
        <w:rPr>
          <w:rFonts w:eastAsiaTheme="minorEastAsia"/>
          <w:noProof/>
          <w:sz w:val="24"/>
          <w:szCs w:val="24"/>
          <w:lang w:eastAsia="en-GB"/>
        </w:rPr>
      </w:pPr>
      <w:hyperlink w:anchor="_Toc216688730" w:history="1">
        <w:r w:rsidRPr="00D03415">
          <w:rPr>
            <w:rStyle w:val="Hyperlink"/>
            <w:noProof/>
          </w:rPr>
          <w:t>Figure 31 - 500.xlsx - house price sale list</w:t>
        </w:r>
        <w:r>
          <w:rPr>
            <w:noProof/>
            <w:webHidden/>
          </w:rPr>
          <w:tab/>
        </w:r>
        <w:r>
          <w:rPr>
            <w:noProof/>
            <w:webHidden/>
          </w:rPr>
          <w:fldChar w:fldCharType="begin"/>
        </w:r>
        <w:r>
          <w:rPr>
            <w:noProof/>
            <w:webHidden/>
          </w:rPr>
          <w:instrText xml:space="preserve"> PAGEREF _Toc216688730 \h </w:instrText>
        </w:r>
        <w:r>
          <w:rPr>
            <w:noProof/>
            <w:webHidden/>
          </w:rPr>
        </w:r>
        <w:r>
          <w:rPr>
            <w:noProof/>
            <w:webHidden/>
          </w:rPr>
          <w:fldChar w:fldCharType="separate"/>
        </w:r>
        <w:r>
          <w:rPr>
            <w:noProof/>
            <w:webHidden/>
          </w:rPr>
          <w:t>53</w:t>
        </w:r>
        <w:r>
          <w:rPr>
            <w:noProof/>
            <w:webHidden/>
          </w:rPr>
          <w:fldChar w:fldCharType="end"/>
        </w:r>
      </w:hyperlink>
    </w:p>
    <w:p w14:paraId="0947FBAD" w14:textId="67827E84" w:rsidR="00785D47" w:rsidRDefault="00785D47">
      <w:pPr>
        <w:pStyle w:val="TableofFigures"/>
        <w:tabs>
          <w:tab w:val="right" w:leader="dot" w:pos="9016"/>
        </w:tabs>
        <w:rPr>
          <w:rFonts w:eastAsiaTheme="minorEastAsia"/>
          <w:noProof/>
          <w:sz w:val="24"/>
          <w:szCs w:val="24"/>
          <w:lang w:eastAsia="en-GB"/>
        </w:rPr>
      </w:pPr>
      <w:hyperlink w:anchor="_Toc216688731" w:history="1">
        <w:r w:rsidRPr="00D03415">
          <w:rPr>
            <w:rStyle w:val="Hyperlink"/>
            <w:noProof/>
          </w:rPr>
          <w:t>Figure 32 - met.xlsx - property stat avg</w:t>
        </w:r>
        <w:r>
          <w:rPr>
            <w:noProof/>
            <w:webHidden/>
          </w:rPr>
          <w:tab/>
        </w:r>
        <w:r>
          <w:rPr>
            <w:noProof/>
            <w:webHidden/>
          </w:rPr>
          <w:fldChar w:fldCharType="begin"/>
        </w:r>
        <w:r>
          <w:rPr>
            <w:noProof/>
            <w:webHidden/>
          </w:rPr>
          <w:instrText xml:space="preserve"> PAGEREF _Toc216688731 \h </w:instrText>
        </w:r>
        <w:r>
          <w:rPr>
            <w:noProof/>
            <w:webHidden/>
          </w:rPr>
        </w:r>
        <w:r>
          <w:rPr>
            <w:noProof/>
            <w:webHidden/>
          </w:rPr>
          <w:fldChar w:fldCharType="separate"/>
        </w:r>
        <w:r>
          <w:rPr>
            <w:noProof/>
            <w:webHidden/>
          </w:rPr>
          <w:t>53</w:t>
        </w:r>
        <w:r>
          <w:rPr>
            <w:noProof/>
            <w:webHidden/>
          </w:rPr>
          <w:fldChar w:fldCharType="end"/>
        </w:r>
      </w:hyperlink>
    </w:p>
    <w:p w14:paraId="298EC0A4" w14:textId="6EFBCAAC" w:rsidR="00785D47" w:rsidRDefault="00785D47">
      <w:pPr>
        <w:pStyle w:val="TableofFigures"/>
        <w:tabs>
          <w:tab w:val="right" w:leader="dot" w:pos="9016"/>
        </w:tabs>
        <w:rPr>
          <w:rFonts w:eastAsiaTheme="minorEastAsia"/>
          <w:noProof/>
          <w:sz w:val="24"/>
          <w:szCs w:val="24"/>
          <w:lang w:eastAsia="en-GB"/>
        </w:rPr>
      </w:pPr>
      <w:hyperlink w:anchor="_Toc216688732" w:history="1">
        <w:r w:rsidRPr="00D03415">
          <w:rPr>
            <w:rStyle w:val="Hyperlink"/>
            <w:noProof/>
          </w:rPr>
          <w:t>Figure 33 - libarys used</w:t>
        </w:r>
        <w:r>
          <w:rPr>
            <w:noProof/>
            <w:webHidden/>
          </w:rPr>
          <w:tab/>
        </w:r>
        <w:r>
          <w:rPr>
            <w:noProof/>
            <w:webHidden/>
          </w:rPr>
          <w:fldChar w:fldCharType="begin"/>
        </w:r>
        <w:r>
          <w:rPr>
            <w:noProof/>
            <w:webHidden/>
          </w:rPr>
          <w:instrText xml:space="preserve"> PAGEREF _Toc216688732 \h </w:instrText>
        </w:r>
        <w:r>
          <w:rPr>
            <w:noProof/>
            <w:webHidden/>
          </w:rPr>
        </w:r>
        <w:r>
          <w:rPr>
            <w:noProof/>
            <w:webHidden/>
          </w:rPr>
          <w:fldChar w:fldCharType="separate"/>
        </w:r>
        <w:r>
          <w:rPr>
            <w:noProof/>
            <w:webHidden/>
          </w:rPr>
          <w:t>54</w:t>
        </w:r>
        <w:r>
          <w:rPr>
            <w:noProof/>
            <w:webHidden/>
          </w:rPr>
          <w:fldChar w:fldCharType="end"/>
        </w:r>
      </w:hyperlink>
    </w:p>
    <w:p w14:paraId="64810E2C" w14:textId="7352E946" w:rsidR="00785D47" w:rsidRDefault="00785D47">
      <w:pPr>
        <w:pStyle w:val="TableofFigures"/>
        <w:tabs>
          <w:tab w:val="right" w:leader="dot" w:pos="9016"/>
        </w:tabs>
        <w:rPr>
          <w:rFonts w:eastAsiaTheme="minorEastAsia"/>
          <w:noProof/>
          <w:sz w:val="24"/>
          <w:szCs w:val="24"/>
          <w:lang w:eastAsia="en-GB"/>
        </w:rPr>
      </w:pPr>
      <w:hyperlink w:anchor="_Toc216688733" w:history="1">
        <w:r w:rsidRPr="00D03415">
          <w:rPr>
            <w:rStyle w:val="Hyperlink"/>
            <w:noProof/>
          </w:rPr>
          <w:t>Figure 34 - load both files merge deed date and time perdod</w:t>
        </w:r>
        <w:r>
          <w:rPr>
            <w:noProof/>
            <w:webHidden/>
          </w:rPr>
          <w:tab/>
        </w:r>
        <w:r>
          <w:rPr>
            <w:noProof/>
            <w:webHidden/>
          </w:rPr>
          <w:fldChar w:fldCharType="begin"/>
        </w:r>
        <w:r>
          <w:rPr>
            <w:noProof/>
            <w:webHidden/>
          </w:rPr>
          <w:instrText xml:space="preserve"> PAGEREF _Toc216688733 \h </w:instrText>
        </w:r>
        <w:r>
          <w:rPr>
            <w:noProof/>
            <w:webHidden/>
          </w:rPr>
        </w:r>
        <w:r>
          <w:rPr>
            <w:noProof/>
            <w:webHidden/>
          </w:rPr>
          <w:fldChar w:fldCharType="separate"/>
        </w:r>
        <w:r>
          <w:rPr>
            <w:noProof/>
            <w:webHidden/>
          </w:rPr>
          <w:t>54</w:t>
        </w:r>
        <w:r>
          <w:rPr>
            <w:noProof/>
            <w:webHidden/>
          </w:rPr>
          <w:fldChar w:fldCharType="end"/>
        </w:r>
      </w:hyperlink>
    </w:p>
    <w:p w14:paraId="46098979" w14:textId="06A1A677" w:rsidR="00785D47" w:rsidRDefault="00785D47">
      <w:pPr>
        <w:pStyle w:val="TableofFigures"/>
        <w:tabs>
          <w:tab w:val="right" w:leader="dot" w:pos="9016"/>
        </w:tabs>
        <w:rPr>
          <w:rFonts w:eastAsiaTheme="minorEastAsia"/>
          <w:noProof/>
          <w:sz w:val="24"/>
          <w:szCs w:val="24"/>
          <w:lang w:eastAsia="en-GB"/>
        </w:rPr>
      </w:pPr>
      <w:hyperlink w:anchor="_Toc216688734" w:history="1">
        <w:r w:rsidRPr="00D03415">
          <w:rPr>
            <w:rStyle w:val="Hyperlink"/>
            <w:noProof/>
          </w:rPr>
          <w:t>Figure 35 - sort the data and create means for the data such as price paid and great Britain average</w:t>
        </w:r>
        <w:r>
          <w:rPr>
            <w:noProof/>
            <w:webHidden/>
          </w:rPr>
          <w:tab/>
        </w:r>
        <w:r>
          <w:rPr>
            <w:noProof/>
            <w:webHidden/>
          </w:rPr>
          <w:fldChar w:fldCharType="begin"/>
        </w:r>
        <w:r>
          <w:rPr>
            <w:noProof/>
            <w:webHidden/>
          </w:rPr>
          <w:instrText xml:space="preserve"> PAGEREF _Toc216688734 \h </w:instrText>
        </w:r>
        <w:r>
          <w:rPr>
            <w:noProof/>
            <w:webHidden/>
          </w:rPr>
        </w:r>
        <w:r>
          <w:rPr>
            <w:noProof/>
            <w:webHidden/>
          </w:rPr>
          <w:fldChar w:fldCharType="separate"/>
        </w:r>
        <w:r>
          <w:rPr>
            <w:noProof/>
            <w:webHidden/>
          </w:rPr>
          <w:t>54</w:t>
        </w:r>
        <w:r>
          <w:rPr>
            <w:noProof/>
            <w:webHidden/>
          </w:rPr>
          <w:fldChar w:fldCharType="end"/>
        </w:r>
      </w:hyperlink>
    </w:p>
    <w:p w14:paraId="76EBB87A" w14:textId="62AF5D85" w:rsidR="00785D47" w:rsidRDefault="00785D47">
      <w:pPr>
        <w:pStyle w:val="TableofFigures"/>
        <w:tabs>
          <w:tab w:val="right" w:leader="dot" w:pos="9016"/>
        </w:tabs>
        <w:rPr>
          <w:rFonts w:eastAsiaTheme="minorEastAsia"/>
          <w:noProof/>
          <w:sz w:val="24"/>
          <w:szCs w:val="24"/>
          <w:lang w:eastAsia="en-GB"/>
        </w:rPr>
      </w:pPr>
      <w:hyperlink w:anchor="_Toc216688735" w:history="1">
        <w:r w:rsidRPr="00D03415">
          <w:rPr>
            <w:rStyle w:val="Hyperlink"/>
            <w:noProof/>
          </w:rPr>
          <w:t>Figure 36 - plot the data using the data as axis</w:t>
        </w:r>
        <w:r>
          <w:rPr>
            <w:noProof/>
            <w:webHidden/>
          </w:rPr>
          <w:tab/>
        </w:r>
        <w:r>
          <w:rPr>
            <w:noProof/>
            <w:webHidden/>
          </w:rPr>
          <w:fldChar w:fldCharType="begin"/>
        </w:r>
        <w:r>
          <w:rPr>
            <w:noProof/>
            <w:webHidden/>
          </w:rPr>
          <w:instrText xml:space="preserve"> PAGEREF _Toc216688735 \h </w:instrText>
        </w:r>
        <w:r>
          <w:rPr>
            <w:noProof/>
            <w:webHidden/>
          </w:rPr>
        </w:r>
        <w:r>
          <w:rPr>
            <w:noProof/>
            <w:webHidden/>
          </w:rPr>
          <w:fldChar w:fldCharType="separate"/>
        </w:r>
        <w:r>
          <w:rPr>
            <w:noProof/>
            <w:webHidden/>
          </w:rPr>
          <w:t>55</w:t>
        </w:r>
        <w:r>
          <w:rPr>
            <w:noProof/>
            <w:webHidden/>
          </w:rPr>
          <w:fldChar w:fldCharType="end"/>
        </w:r>
      </w:hyperlink>
    </w:p>
    <w:p w14:paraId="4C111223" w14:textId="2E06C60A" w:rsidR="00785D47" w:rsidRDefault="00785D47">
      <w:pPr>
        <w:pStyle w:val="TableofFigures"/>
        <w:tabs>
          <w:tab w:val="right" w:leader="dot" w:pos="9016"/>
        </w:tabs>
        <w:rPr>
          <w:rFonts w:eastAsiaTheme="minorEastAsia"/>
          <w:noProof/>
          <w:sz w:val="24"/>
          <w:szCs w:val="24"/>
          <w:lang w:eastAsia="en-GB"/>
        </w:rPr>
      </w:pPr>
      <w:hyperlink w:anchor="_Toc216688736" w:history="1">
        <w:r w:rsidRPr="00D03415">
          <w:rPr>
            <w:rStyle w:val="Hyperlink"/>
            <w:noProof/>
          </w:rPr>
          <w:t>Figure 37 - graph to show the results</w:t>
        </w:r>
        <w:r>
          <w:rPr>
            <w:noProof/>
            <w:webHidden/>
          </w:rPr>
          <w:tab/>
        </w:r>
        <w:r>
          <w:rPr>
            <w:noProof/>
            <w:webHidden/>
          </w:rPr>
          <w:fldChar w:fldCharType="begin"/>
        </w:r>
        <w:r>
          <w:rPr>
            <w:noProof/>
            <w:webHidden/>
          </w:rPr>
          <w:instrText xml:space="preserve"> PAGEREF _Toc216688736 \h </w:instrText>
        </w:r>
        <w:r>
          <w:rPr>
            <w:noProof/>
            <w:webHidden/>
          </w:rPr>
        </w:r>
        <w:r>
          <w:rPr>
            <w:noProof/>
            <w:webHidden/>
          </w:rPr>
          <w:fldChar w:fldCharType="separate"/>
        </w:r>
        <w:r>
          <w:rPr>
            <w:noProof/>
            <w:webHidden/>
          </w:rPr>
          <w:t>55</w:t>
        </w:r>
        <w:r>
          <w:rPr>
            <w:noProof/>
            <w:webHidden/>
          </w:rPr>
          <w:fldChar w:fldCharType="end"/>
        </w:r>
      </w:hyperlink>
    </w:p>
    <w:p w14:paraId="45F19F42" w14:textId="6AA0E5F1" w:rsidR="00785D47" w:rsidRDefault="00785D47">
      <w:pPr>
        <w:pStyle w:val="TableofFigures"/>
        <w:tabs>
          <w:tab w:val="right" w:leader="dot" w:pos="9016"/>
        </w:tabs>
        <w:rPr>
          <w:rFonts w:eastAsiaTheme="minorEastAsia"/>
          <w:noProof/>
          <w:sz w:val="24"/>
          <w:szCs w:val="24"/>
          <w:lang w:eastAsia="en-GB"/>
        </w:rPr>
      </w:pPr>
      <w:hyperlink w:anchor="_Toc216688737" w:history="1">
        <w:r w:rsidRPr="00D03415">
          <w:rPr>
            <w:rStyle w:val="Hyperlink"/>
            <w:noProof/>
          </w:rPr>
          <w:t>Figure 38 - prop.csv - list of property data</w:t>
        </w:r>
        <w:r>
          <w:rPr>
            <w:noProof/>
            <w:webHidden/>
          </w:rPr>
          <w:tab/>
        </w:r>
        <w:r>
          <w:rPr>
            <w:noProof/>
            <w:webHidden/>
          </w:rPr>
          <w:fldChar w:fldCharType="begin"/>
        </w:r>
        <w:r>
          <w:rPr>
            <w:noProof/>
            <w:webHidden/>
          </w:rPr>
          <w:instrText xml:space="preserve"> PAGEREF _Toc216688737 \h </w:instrText>
        </w:r>
        <w:r>
          <w:rPr>
            <w:noProof/>
            <w:webHidden/>
          </w:rPr>
        </w:r>
        <w:r>
          <w:rPr>
            <w:noProof/>
            <w:webHidden/>
          </w:rPr>
          <w:fldChar w:fldCharType="separate"/>
        </w:r>
        <w:r>
          <w:rPr>
            <w:noProof/>
            <w:webHidden/>
          </w:rPr>
          <w:t>56</w:t>
        </w:r>
        <w:r>
          <w:rPr>
            <w:noProof/>
            <w:webHidden/>
          </w:rPr>
          <w:fldChar w:fldCharType="end"/>
        </w:r>
      </w:hyperlink>
    </w:p>
    <w:p w14:paraId="617778F2" w14:textId="20A8EB53" w:rsidR="00785D47" w:rsidRDefault="00785D47">
      <w:pPr>
        <w:pStyle w:val="TableofFigures"/>
        <w:tabs>
          <w:tab w:val="right" w:leader="dot" w:pos="9016"/>
        </w:tabs>
        <w:rPr>
          <w:rFonts w:eastAsiaTheme="minorEastAsia"/>
          <w:noProof/>
          <w:sz w:val="24"/>
          <w:szCs w:val="24"/>
          <w:lang w:eastAsia="en-GB"/>
        </w:rPr>
      </w:pPr>
      <w:hyperlink w:anchor="_Toc216688738" w:history="1">
        <w:r w:rsidRPr="00D03415">
          <w:rPr>
            <w:rStyle w:val="Hyperlink"/>
            <w:noProof/>
          </w:rPr>
          <w:t>Figure 39 - prop.csv - number of rooms and size</w:t>
        </w:r>
        <w:r>
          <w:rPr>
            <w:noProof/>
            <w:webHidden/>
          </w:rPr>
          <w:tab/>
        </w:r>
        <w:r>
          <w:rPr>
            <w:noProof/>
            <w:webHidden/>
          </w:rPr>
          <w:fldChar w:fldCharType="begin"/>
        </w:r>
        <w:r>
          <w:rPr>
            <w:noProof/>
            <w:webHidden/>
          </w:rPr>
          <w:instrText xml:space="preserve"> PAGEREF _Toc216688738 \h </w:instrText>
        </w:r>
        <w:r>
          <w:rPr>
            <w:noProof/>
            <w:webHidden/>
          </w:rPr>
        </w:r>
        <w:r>
          <w:rPr>
            <w:noProof/>
            <w:webHidden/>
          </w:rPr>
          <w:fldChar w:fldCharType="separate"/>
        </w:r>
        <w:r>
          <w:rPr>
            <w:noProof/>
            <w:webHidden/>
          </w:rPr>
          <w:t>57</w:t>
        </w:r>
        <w:r>
          <w:rPr>
            <w:noProof/>
            <w:webHidden/>
          </w:rPr>
          <w:fldChar w:fldCharType="end"/>
        </w:r>
      </w:hyperlink>
    </w:p>
    <w:p w14:paraId="3F67D12D" w14:textId="60B18877" w:rsidR="00785D47" w:rsidRDefault="00785D47">
      <w:pPr>
        <w:pStyle w:val="TableofFigures"/>
        <w:tabs>
          <w:tab w:val="right" w:leader="dot" w:pos="9016"/>
        </w:tabs>
        <w:rPr>
          <w:rFonts w:eastAsiaTheme="minorEastAsia"/>
          <w:noProof/>
          <w:sz w:val="24"/>
          <w:szCs w:val="24"/>
          <w:lang w:eastAsia="en-GB"/>
        </w:rPr>
      </w:pPr>
      <w:hyperlink w:anchor="_Toc216688739" w:history="1">
        <w:r w:rsidRPr="00D03415">
          <w:rPr>
            <w:rStyle w:val="Hyperlink"/>
            <w:noProof/>
          </w:rPr>
          <w:t>Figure 40 - load the excel files</w:t>
        </w:r>
        <w:r>
          <w:rPr>
            <w:noProof/>
            <w:webHidden/>
          </w:rPr>
          <w:tab/>
        </w:r>
        <w:r>
          <w:rPr>
            <w:noProof/>
            <w:webHidden/>
          </w:rPr>
          <w:fldChar w:fldCharType="begin"/>
        </w:r>
        <w:r>
          <w:rPr>
            <w:noProof/>
            <w:webHidden/>
          </w:rPr>
          <w:instrText xml:space="preserve"> PAGEREF _Toc216688739 \h </w:instrText>
        </w:r>
        <w:r>
          <w:rPr>
            <w:noProof/>
            <w:webHidden/>
          </w:rPr>
        </w:r>
        <w:r>
          <w:rPr>
            <w:noProof/>
            <w:webHidden/>
          </w:rPr>
          <w:fldChar w:fldCharType="separate"/>
        </w:r>
        <w:r>
          <w:rPr>
            <w:noProof/>
            <w:webHidden/>
          </w:rPr>
          <w:t>58</w:t>
        </w:r>
        <w:r>
          <w:rPr>
            <w:noProof/>
            <w:webHidden/>
          </w:rPr>
          <w:fldChar w:fldCharType="end"/>
        </w:r>
      </w:hyperlink>
    </w:p>
    <w:p w14:paraId="0CD08F75" w14:textId="79EF08B4" w:rsidR="00785D47" w:rsidRDefault="00785D47">
      <w:pPr>
        <w:pStyle w:val="TableofFigures"/>
        <w:tabs>
          <w:tab w:val="right" w:leader="dot" w:pos="9016"/>
        </w:tabs>
        <w:rPr>
          <w:rFonts w:eastAsiaTheme="minorEastAsia"/>
          <w:noProof/>
          <w:sz w:val="24"/>
          <w:szCs w:val="24"/>
          <w:lang w:eastAsia="en-GB"/>
        </w:rPr>
      </w:pPr>
      <w:hyperlink w:anchor="_Toc216688740" w:history="1">
        <w:r w:rsidRPr="00D03415">
          <w:rPr>
            <w:rStyle w:val="Hyperlink"/>
            <w:noProof/>
          </w:rPr>
          <w:t>Figure 41 - clean the data removing £ signs and empty rows</w:t>
        </w:r>
        <w:r>
          <w:rPr>
            <w:noProof/>
            <w:webHidden/>
          </w:rPr>
          <w:tab/>
        </w:r>
        <w:r>
          <w:rPr>
            <w:noProof/>
            <w:webHidden/>
          </w:rPr>
          <w:fldChar w:fldCharType="begin"/>
        </w:r>
        <w:r>
          <w:rPr>
            <w:noProof/>
            <w:webHidden/>
          </w:rPr>
          <w:instrText xml:space="preserve"> PAGEREF _Toc216688740 \h </w:instrText>
        </w:r>
        <w:r>
          <w:rPr>
            <w:noProof/>
            <w:webHidden/>
          </w:rPr>
        </w:r>
        <w:r>
          <w:rPr>
            <w:noProof/>
            <w:webHidden/>
          </w:rPr>
          <w:fldChar w:fldCharType="separate"/>
        </w:r>
        <w:r>
          <w:rPr>
            <w:noProof/>
            <w:webHidden/>
          </w:rPr>
          <w:t>58</w:t>
        </w:r>
        <w:r>
          <w:rPr>
            <w:noProof/>
            <w:webHidden/>
          </w:rPr>
          <w:fldChar w:fldCharType="end"/>
        </w:r>
      </w:hyperlink>
    </w:p>
    <w:p w14:paraId="381C2264" w14:textId="16E94250" w:rsidR="00785D47" w:rsidRDefault="00785D47">
      <w:pPr>
        <w:pStyle w:val="TableofFigures"/>
        <w:tabs>
          <w:tab w:val="right" w:leader="dot" w:pos="9016"/>
        </w:tabs>
        <w:rPr>
          <w:rFonts w:eastAsiaTheme="minorEastAsia"/>
          <w:noProof/>
          <w:sz w:val="24"/>
          <w:szCs w:val="24"/>
          <w:lang w:eastAsia="en-GB"/>
        </w:rPr>
      </w:pPr>
      <w:hyperlink w:anchor="_Toc216688741" w:history="1">
        <w:r w:rsidRPr="00D03415">
          <w:rPr>
            <w:rStyle w:val="Hyperlink"/>
            <w:noProof/>
          </w:rPr>
          <w:t>Figure 42 - clean prop.csv data</w:t>
        </w:r>
        <w:r>
          <w:rPr>
            <w:noProof/>
            <w:webHidden/>
          </w:rPr>
          <w:tab/>
        </w:r>
        <w:r>
          <w:rPr>
            <w:noProof/>
            <w:webHidden/>
          </w:rPr>
          <w:fldChar w:fldCharType="begin"/>
        </w:r>
        <w:r>
          <w:rPr>
            <w:noProof/>
            <w:webHidden/>
          </w:rPr>
          <w:instrText xml:space="preserve"> PAGEREF _Toc216688741 \h </w:instrText>
        </w:r>
        <w:r>
          <w:rPr>
            <w:noProof/>
            <w:webHidden/>
          </w:rPr>
        </w:r>
        <w:r>
          <w:rPr>
            <w:noProof/>
            <w:webHidden/>
          </w:rPr>
          <w:fldChar w:fldCharType="separate"/>
        </w:r>
        <w:r>
          <w:rPr>
            <w:noProof/>
            <w:webHidden/>
          </w:rPr>
          <w:t>59</w:t>
        </w:r>
        <w:r>
          <w:rPr>
            <w:noProof/>
            <w:webHidden/>
          </w:rPr>
          <w:fldChar w:fldCharType="end"/>
        </w:r>
      </w:hyperlink>
    </w:p>
    <w:p w14:paraId="2A603A95" w14:textId="0D2F6C49" w:rsidR="00785D47" w:rsidRDefault="00785D47">
      <w:pPr>
        <w:pStyle w:val="TableofFigures"/>
        <w:tabs>
          <w:tab w:val="right" w:leader="dot" w:pos="9016"/>
        </w:tabs>
        <w:rPr>
          <w:rFonts w:eastAsiaTheme="minorEastAsia"/>
          <w:noProof/>
          <w:sz w:val="24"/>
          <w:szCs w:val="24"/>
          <w:lang w:eastAsia="en-GB"/>
        </w:rPr>
      </w:pPr>
      <w:hyperlink w:anchor="_Toc216688742" w:history="1">
        <w:r w:rsidRPr="00D03415">
          <w:rPr>
            <w:rStyle w:val="Hyperlink"/>
            <w:noProof/>
          </w:rPr>
          <w:t>Figure 43 - put property types into categories</w:t>
        </w:r>
        <w:r>
          <w:rPr>
            <w:noProof/>
            <w:webHidden/>
          </w:rPr>
          <w:tab/>
        </w:r>
        <w:r>
          <w:rPr>
            <w:noProof/>
            <w:webHidden/>
          </w:rPr>
          <w:fldChar w:fldCharType="begin"/>
        </w:r>
        <w:r>
          <w:rPr>
            <w:noProof/>
            <w:webHidden/>
          </w:rPr>
          <w:instrText xml:space="preserve"> PAGEREF _Toc216688742 \h </w:instrText>
        </w:r>
        <w:r>
          <w:rPr>
            <w:noProof/>
            <w:webHidden/>
          </w:rPr>
        </w:r>
        <w:r>
          <w:rPr>
            <w:noProof/>
            <w:webHidden/>
          </w:rPr>
          <w:fldChar w:fldCharType="separate"/>
        </w:r>
        <w:r>
          <w:rPr>
            <w:noProof/>
            <w:webHidden/>
          </w:rPr>
          <w:t>59</w:t>
        </w:r>
        <w:r>
          <w:rPr>
            <w:noProof/>
            <w:webHidden/>
          </w:rPr>
          <w:fldChar w:fldCharType="end"/>
        </w:r>
      </w:hyperlink>
    </w:p>
    <w:p w14:paraId="48B44151" w14:textId="6429FFDF" w:rsidR="00785D47" w:rsidRDefault="00785D47">
      <w:pPr>
        <w:pStyle w:val="TableofFigures"/>
        <w:tabs>
          <w:tab w:val="right" w:leader="dot" w:pos="9016"/>
        </w:tabs>
        <w:rPr>
          <w:rFonts w:eastAsiaTheme="minorEastAsia"/>
          <w:noProof/>
          <w:sz w:val="24"/>
          <w:szCs w:val="24"/>
          <w:lang w:eastAsia="en-GB"/>
        </w:rPr>
      </w:pPr>
      <w:hyperlink w:anchor="_Toc216688743" w:history="1">
        <w:r w:rsidRPr="00D03415">
          <w:rPr>
            <w:rStyle w:val="Hyperlink"/>
            <w:noProof/>
          </w:rPr>
          <w:t>Figure 44 - combine the dates for hpi and sale date</w:t>
        </w:r>
        <w:r>
          <w:rPr>
            <w:noProof/>
            <w:webHidden/>
          </w:rPr>
          <w:tab/>
        </w:r>
        <w:r>
          <w:rPr>
            <w:noProof/>
            <w:webHidden/>
          </w:rPr>
          <w:fldChar w:fldCharType="begin"/>
        </w:r>
        <w:r>
          <w:rPr>
            <w:noProof/>
            <w:webHidden/>
          </w:rPr>
          <w:instrText xml:space="preserve"> PAGEREF _Toc216688743 \h </w:instrText>
        </w:r>
        <w:r>
          <w:rPr>
            <w:noProof/>
            <w:webHidden/>
          </w:rPr>
        </w:r>
        <w:r>
          <w:rPr>
            <w:noProof/>
            <w:webHidden/>
          </w:rPr>
          <w:fldChar w:fldCharType="separate"/>
        </w:r>
        <w:r>
          <w:rPr>
            <w:noProof/>
            <w:webHidden/>
          </w:rPr>
          <w:t>59</w:t>
        </w:r>
        <w:r>
          <w:rPr>
            <w:noProof/>
            <w:webHidden/>
          </w:rPr>
          <w:fldChar w:fldCharType="end"/>
        </w:r>
      </w:hyperlink>
    </w:p>
    <w:p w14:paraId="463A9C70" w14:textId="40B7E336" w:rsidR="00785D47" w:rsidRDefault="00785D47">
      <w:pPr>
        <w:pStyle w:val="TableofFigures"/>
        <w:tabs>
          <w:tab w:val="right" w:leader="dot" w:pos="9016"/>
        </w:tabs>
        <w:rPr>
          <w:rFonts w:eastAsiaTheme="minorEastAsia"/>
          <w:noProof/>
          <w:sz w:val="24"/>
          <w:szCs w:val="24"/>
          <w:lang w:eastAsia="en-GB"/>
        </w:rPr>
      </w:pPr>
      <w:hyperlink w:anchor="_Toc216688744" w:history="1">
        <w:r w:rsidRPr="00D03415">
          <w:rPr>
            <w:rStyle w:val="Hyperlink"/>
            <w:noProof/>
          </w:rPr>
          <w:t>Figure 45 - display property sale date and price against hpi at sale</w:t>
        </w:r>
        <w:r>
          <w:rPr>
            <w:noProof/>
            <w:webHidden/>
          </w:rPr>
          <w:tab/>
        </w:r>
        <w:r>
          <w:rPr>
            <w:noProof/>
            <w:webHidden/>
          </w:rPr>
          <w:fldChar w:fldCharType="begin"/>
        </w:r>
        <w:r>
          <w:rPr>
            <w:noProof/>
            <w:webHidden/>
          </w:rPr>
          <w:instrText xml:space="preserve"> PAGEREF _Toc216688744 \h </w:instrText>
        </w:r>
        <w:r>
          <w:rPr>
            <w:noProof/>
            <w:webHidden/>
          </w:rPr>
        </w:r>
        <w:r>
          <w:rPr>
            <w:noProof/>
            <w:webHidden/>
          </w:rPr>
          <w:fldChar w:fldCharType="separate"/>
        </w:r>
        <w:r>
          <w:rPr>
            <w:noProof/>
            <w:webHidden/>
          </w:rPr>
          <w:t>60</w:t>
        </w:r>
        <w:r>
          <w:rPr>
            <w:noProof/>
            <w:webHidden/>
          </w:rPr>
          <w:fldChar w:fldCharType="end"/>
        </w:r>
      </w:hyperlink>
    </w:p>
    <w:p w14:paraId="519050A0" w14:textId="7E2A5A27" w:rsidR="00785D47" w:rsidRDefault="00785D47">
      <w:pPr>
        <w:pStyle w:val="TableofFigures"/>
        <w:tabs>
          <w:tab w:val="right" w:leader="dot" w:pos="9016"/>
        </w:tabs>
        <w:rPr>
          <w:rFonts w:eastAsiaTheme="minorEastAsia"/>
          <w:noProof/>
          <w:sz w:val="24"/>
          <w:szCs w:val="24"/>
          <w:lang w:eastAsia="en-GB"/>
        </w:rPr>
      </w:pPr>
      <w:hyperlink w:anchor="_Toc216688745" w:history="1">
        <w:r w:rsidRPr="00D03415">
          <w:rPr>
            <w:rStyle w:val="Hyperlink"/>
            <w:noProof/>
          </w:rPr>
          <w:t>Figure 46 - results of first 10 rows</w:t>
        </w:r>
        <w:r>
          <w:rPr>
            <w:noProof/>
            <w:webHidden/>
          </w:rPr>
          <w:tab/>
        </w:r>
        <w:r>
          <w:rPr>
            <w:noProof/>
            <w:webHidden/>
          </w:rPr>
          <w:fldChar w:fldCharType="begin"/>
        </w:r>
        <w:r>
          <w:rPr>
            <w:noProof/>
            <w:webHidden/>
          </w:rPr>
          <w:instrText xml:space="preserve"> PAGEREF _Toc216688745 \h </w:instrText>
        </w:r>
        <w:r>
          <w:rPr>
            <w:noProof/>
            <w:webHidden/>
          </w:rPr>
        </w:r>
        <w:r>
          <w:rPr>
            <w:noProof/>
            <w:webHidden/>
          </w:rPr>
          <w:fldChar w:fldCharType="separate"/>
        </w:r>
        <w:r>
          <w:rPr>
            <w:noProof/>
            <w:webHidden/>
          </w:rPr>
          <w:t>60</w:t>
        </w:r>
        <w:r>
          <w:rPr>
            <w:noProof/>
            <w:webHidden/>
          </w:rPr>
          <w:fldChar w:fldCharType="end"/>
        </w:r>
      </w:hyperlink>
    </w:p>
    <w:p w14:paraId="2871DF18" w14:textId="38991A88" w:rsidR="00785D47" w:rsidRDefault="00785D47">
      <w:pPr>
        <w:pStyle w:val="TableofFigures"/>
        <w:tabs>
          <w:tab w:val="right" w:leader="dot" w:pos="9016"/>
        </w:tabs>
        <w:rPr>
          <w:rFonts w:eastAsiaTheme="minorEastAsia"/>
          <w:noProof/>
          <w:sz w:val="24"/>
          <w:szCs w:val="24"/>
          <w:lang w:eastAsia="en-GB"/>
        </w:rPr>
      </w:pPr>
      <w:hyperlink w:anchor="_Toc216688746" w:history="1">
        <w:r w:rsidRPr="00D03415">
          <w:rPr>
            <w:rStyle w:val="Hyperlink"/>
            <w:noProof/>
          </w:rPr>
          <w:t>Figure 47 - library needed</w:t>
        </w:r>
        <w:r>
          <w:rPr>
            <w:noProof/>
            <w:webHidden/>
          </w:rPr>
          <w:tab/>
        </w:r>
        <w:r>
          <w:rPr>
            <w:noProof/>
            <w:webHidden/>
          </w:rPr>
          <w:fldChar w:fldCharType="begin"/>
        </w:r>
        <w:r>
          <w:rPr>
            <w:noProof/>
            <w:webHidden/>
          </w:rPr>
          <w:instrText xml:space="preserve"> PAGEREF _Toc216688746 \h </w:instrText>
        </w:r>
        <w:r>
          <w:rPr>
            <w:noProof/>
            <w:webHidden/>
          </w:rPr>
        </w:r>
        <w:r>
          <w:rPr>
            <w:noProof/>
            <w:webHidden/>
          </w:rPr>
          <w:fldChar w:fldCharType="separate"/>
        </w:r>
        <w:r>
          <w:rPr>
            <w:noProof/>
            <w:webHidden/>
          </w:rPr>
          <w:t>61</w:t>
        </w:r>
        <w:r>
          <w:rPr>
            <w:noProof/>
            <w:webHidden/>
          </w:rPr>
          <w:fldChar w:fldCharType="end"/>
        </w:r>
      </w:hyperlink>
    </w:p>
    <w:p w14:paraId="338874CF" w14:textId="44073369" w:rsidR="00785D47" w:rsidRDefault="00785D47">
      <w:pPr>
        <w:pStyle w:val="TableofFigures"/>
        <w:tabs>
          <w:tab w:val="right" w:leader="dot" w:pos="9016"/>
        </w:tabs>
        <w:rPr>
          <w:rFonts w:eastAsiaTheme="minorEastAsia"/>
          <w:noProof/>
          <w:sz w:val="24"/>
          <w:szCs w:val="24"/>
          <w:lang w:eastAsia="en-GB"/>
        </w:rPr>
      </w:pPr>
      <w:hyperlink w:anchor="_Toc216688747" w:history="1">
        <w:r w:rsidRPr="00D03415">
          <w:rPr>
            <w:rStyle w:val="Hyperlink"/>
            <w:noProof/>
          </w:rPr>
          <w:t>Figure 48 - clean the data from hpi</w:t>
        </w:r>
        <w:r>
          <w:rPr>
            <w:noProof/>
            <w:webHidden/>
          </w:rPr>
          <w:tab/>
        </w:r>
        <w:r>
          <w:rPr>
            <w:noProof/>
            <w:webHidden/>
          </w:rPr>
          <w:fldChar w:fldCharType="begin"/>
        </w:r>
        <w:r>
          <w:rPr>
            <w:noProof/>
            <w:webHidden/>
          </w:rPr>
          <w:instrText xml:space="preserve"> PAGEREF _Toc216688747 \h </w:instrText>
        </w:r>
        <w:r>
          <w:rPr>
            <w:noProof/>
            <w:webHidden/>
          </w:rPr>
        </w:r>
        <w:r>
          <w:rPr>
            <w:noProof/>
            <w:webHidden/>
          </w:rPr>
          <w:fldChar w:fldCharType="separate"/>
        </w:r>
        <w:r>
          <w:rPr>
            <w:noProof/>
            <w:webHidden/>
          </w:rPr>
          <w:t>62</w:t>
        </w:r>
        <w:r>
          <w:rPr>
            <w:noProof/>
            <w:webHidden/>
          </w:rPr>
          <w:fldChar w:fldCharType="end"/>
        </w:r>
      </w:hyperlink>
    </w:p>
    <w:p w14:paraId="14F601EB" w14:textId="7B45929A" w:rsidR="00785D47" w:rsidRDefault="00785D47">
      <w:pPr>
        <w:pStyle w:val="TableofFigures"/>
        <w:tabs>
          <w:tab w:val="right" w:leader="dot" w:pos="9016"/>
        </w:tabs>
        <w:rPr>
          <w:rFonts w:eastAsiaTheme="minorEastAsia"/>
          <w:noProof/>
          <w:sz w:val="24"/>
          <w:szCs w:val="24"/>
          <w:lang w:eastAsia="en-GB"/>
        </w:rPr>
      </w:pPr>
      <w:hyperlink w:anchor="_Toc216688748" w:history="1">
        <w:r w:rsidRPr="00D03415">
          <w:rPr>
            <w:rStyle w:val="Hyperlink"/>
            <w:noProof/>
          </w:rPr>
          <w:t>Figure 49 - clean property data</w:t>
        </w:r>
        <w:r>
          <w:rPr>
            <w:noProof/>
            <w:webHidden/>
          </w:rPr>
          <w:tab/>
        </w:r>
        <w:r>
          <w:rPr>
            <w:noProof/>
            <w:webHidden/>
          </w:rPr>
          <w:fldChar w:fldCharType="begin"/>
        </w:r>
        <w:r>
          <w:rPr>
            <w:noProof/>
            <w:webHidden/>
          </w:rPr>
          <w:instrText xml:space="preserve"> PAGEREF _Toc216688748 \h </w:instrText>
        </w:r>
        <w:r>
          <w:rPr>
            <w:noProof/>
            <w:webHidden/>
          </w:rPr>
        </w:r>
        <w:r>
          <w:rPr>
            <w:noProof/>
            <w:webHidden/>
          </w:rPr>
          <w:fldChar w:fldCharType="separate"/>
        </w:r>
        <w:r>
          <w:rPr>
            <w:noProof/>
            <w:webHidden/>
          </w:rPr>
          <w:t>62</w:t>
        </w:r>
        <w:r>
          <w:rPr>
            <w:noProof/>
            <w:webHidden/>
          </w:rPr>
          <w:fldChar w:fldCharType="end"/>
        </w:r>
      </w:hyperlink>
    </w:p>
    <w:p w14:paraId="3CB44A3F" w14:textId="65B21395" w:rsidR="00785D47" w:rsidRDefault="00785D47">
      <w:pPr>
        <w:pStyle w:val="TableofFigures"/>
        <w:tabs>
          <w:tab w:val="right" w:leader="dot" w:pos="9016"/>
        </w:tabs>
        <w:rPr>
          <w:rFonts w:eastAsiaTheme="minorEastAsia"/>
          <w:noProof/>
          <w:sz w:val="24"/>
          <w:szCs w:val="24"/>
          <w:lang w:eastAsia="en-GB"/>
        </w:rPr>
      </w:pPr>
      <w:hyperlink w:anchor="_Toc216688749" w:history="1">
        <w:r w:rsidRPr="00D03415">
          <w:rPr>
            <w:rStyle w:val="Hyperlink"/>
            <w:noProof/>
          </w:rPr>
          <w:t>Figure 50 - put property types into catorgories</w:t>
        </w:r>
        <w:r>
          <w:rPr>
            <w:noProof/>
            <w:webHidden/>
          </w:rPr>
          <w:tab/>
        </w:r>
        <w:r>
          <w:rPr>
            <w:noProof/>
            <w:webHidden/>
          </w:rPr>
          <w:fldChar w:fldCharType="begin"/>
        </w:r>
        <w:r>
          <w:rPr>
            <w:noProof/>
            <w:webHidden/>
          </w:rPr>
          <w:instrText xml:space="preserve"> PAGEREF _Toc216688749 \h </w:instrText>
        </w:r>
        <w:r>
          <w:rPr>
            <w:noProof/>
            <w:webHidden/>
          </w:rPr>
        </w:r>
        <w:r>
          <w:rPr>
            <w:noProof/>
            <w:webHidden/>
          </w:rPr>
          <w:fldChar w:fldCharType="separate"/>
        </w:r>
        <w:r>
          <w:rPr>
            <w:noProof/>
            <w:webHidden/>
          </w:rPr>
          <w:t>63</w:t>
        </w:r>
        <w:r>
          <w:rPr>
            <w:noProof/>
            <w:webHidden/>
          </w:rPr>
          <w:fldChar w:fldCharType="end"/>
        </w:r>
      </w:hyperlink>
    </w:p>
    <w:p w14:paraId="6B911D5D" w14:textId="31143683" w:rsidR="00785D47" w:rsidRDefault="00785D47">
      <w:pPr>
        <w:pStyle w:val="TableofFigures"/>
        <w:tabs>
          <w:tab w:val="right" w:leader="dot" w:pos="9016"/>
        </w:tabs>
        <w:rPr>
          <w:rFonts w:eastAsiaTheme="minorEastAsia"/>
          <w:noProof/>
          <w:sz w:val="24"/>
          <w:szCs w:val="24"/>
          <w:lang w:eastAsia="en-GB"/>
        </w:rPr>
      </w:pPr>
      <w:hyperlink w:anchor="_Toc216688750" w:history="1">
        <w:r w:rsidRPr="00D03415">
          <w:rPr>
            <w:rStyle w:val="Hyperlink"/>
            <w:noProof/>
          </w:rPr>
          <w:t>Figure 51 - merge sale date against hpi at sale</w:t>
        </w:r>
        <w:r>
          <w:rPr>
            <w:noProof/>
            <w:webHidden/>
          </w:rPr>
          <w:tab/>
        </w:r>
        <w:r>
          <w:rPr>
            <w:noProof/>
            <w:webHidden/>
          </w:rPr>
          <w:fldChar w:fldCharType="begin"/>
        </w:r>
        <w:r>
          <w:rPr>
            <w:noProof/>
            <w:webHidden/>
          </w:rPr>
          <w:instrText xml:space="preserve"> PAGEREF _Toc216688750 \h </w:instrText>
        </w:r>
        <w:r>
          <w:rPr>
            <w:noProof/>
            <w:webHidden/>
          </w:rPr>
        </w:r>
        <w:r>
          <w:rPr>
            <w:noProof/>
            <w:webHidden/>
          </w:rPr>
          <w:fldChar w:fldCharType="separate"/>
        </w:r>
        <w:r>
          <w:rPr>
            <w:noProof/>
            <w:webHidden/>
          </w:rPr>
          <w:t>63</w:t>
        </w:r>
        <w:r>
          <w:rPr>
            <w:noProof/>
            <w:webHidden/>
          </w:rPr>
          <w:fldChar w:fldCharType="end"/>
        </w:r>
      </w:hyperlink>
    </w:p>
    <w:p w14:paraId="392067C1" w14:textId="05503500" w:rsidR="00785D47" w:rsidRDefault="00785D47">
      <w:pPr>
        <w:pStyle w:val="TableofFigures"/>
        <w:tabs>
          <w:tab w:val="right" w:leader="dot" w:pos="9016"/>
        </w:tabs>
        <w:rPr>
          <w:rFonts w:eastAsiaTheme="minorEastAsia"/>
          <w:noProof/>
          <w:sz w:val="24"/>
          <w:szCs w:val="24"/>
          <w:lang w:eastAsia="en-GB"/>
        </w:rPr>
      </w:pPr>
      <w:hyperlink w:anchor="_Toc216688751" w:history="1">
        <w:r w:rsidRPr="00D03415">
          <w:rPr>
            <w:rStyle w:val="Hyperlink"/>
            <w:noProof/>
          </w:rPr>
          <w:t>Figure 52 - create a final dataset to use for training</w:t>
        </w:r>
        <w:r>
          <w:rPr>
            <w:noProof/>
            <w:webHidden/>
          </w:rPr>
          <w:tab/>
        </w:r>
        <w:r>
          <w:rPr>
            <w:noProof/>
            <w:webHidden/>
          </w:rPr>
          <w:fldChar w:fldCharType="begin"/>
        </w:r>
        <w:r>
          <w:rPr>
            <w:noProof/>
            <w:webHidden/>
          </w:rPr>
          <w:instrText xml:space="preserve"> PAGEREF _Toc216688751 \h </w:instrText>
        </w:r>
        <w:r>
          <w:rPr>
            <w:noProof/>
            <w:webHidden/>
          </w:rPr>
        </w:r>
        <w:r>
          <w:rPr>
            <w:noProof/>
            <w:webHidden/>
          </w:rPr>
          <w:fldChar w:fldCharType="separate"/>
        </w:r>
        <w:r>
          <w:rPr>
            <w:noProof/>
            <w:webHidden/>
          </w:rPr>
          <w:t>64</w:t>
        </w:r>
        <w:r>
          <w:rPr>
            <w:noProof/>
            <w:webHidden/>
          </w:rPr>
          <w:fldChar w:fldCharType="end"/>
        </w:r>
      </w:hyperlink>
    </w:p>
    <w:p w14:paraId="2B393167" w14:textId="40CD2DF5" w:rsidR="00785D47" w:rsidRDefault="00785D47">
      <w:pPr>
        <w:pStyle w:val="TableofFigures"/>
        <w:tabs>
          <w:tab w:val="right" w:leader="dot" w:pos="9016"/>
        </w:tabs>
        <w:rPr>
          <w:rFonts w:eastAsiaTheme="minorEastAsia"/>
          <w:noProof/>
          <w:sz w:val="24"/>
          <w:szCs w:val="24"/>
          <w:lang w:eastAsia="en-GB"/>
        </w:rPr>
      </w:pPr>
      <w:hyperlink w:anchor="_Toc216688752" w:history="1">
        <w:r w:rsidRPr="00D03415">
          <w:rPr>
            <w:rStyle w:val="Hyperlink"/>
            <w:noProof/>
          </w:rPr>
          <w:t>Figure 53 - get the features needed to train x and y</w:t>
        </w:r>
        <w:r>
          <w:rPr>
            <w:noProof/>
            <w:webHidden/>
          </w:rPr>
          <w:tab/>
        </w:r>
        <w:r>
          <w:rPr>
            <w:noProof/>
            <w:webHidden/>
          </w:rPr>
          <w:fldChar w:fldCharType="begin"/>
        </w:r>
        <w:r>
          <w:rPr>
            <w:noProof/>
            <w:webHidden/>
          </w:rPr>
          <w:instrText xml:space="preserve"> PAGEREF _Toc216688752 \h </w:instrText>
        </w:r>
        <w:r>
          <w:rPr>
            <w:noProof/>
            <w:webHidden/>
          </w:rPr>
        </w:r>
        <w:r>
          <w:rPr>
            <w:noProof/>
            <w:webHidden/>
          </w:rPr>
          <w:fldChar w:fldCharType="separate"/>
        </w:r>
        <w:r>
          <w:rPr>
            <w:noProof/>
            <w:webHidden/>
          </w:rPr>
          <w:t>64</w:t>
        </w:r>
        <w:r>
          <w:rPr>
            <w:noProof/>
            <w:webHidden/>
          </w:rPr>
          <w:fldChar w:fldCharType="end"/>
        </w:r>
      </w:hyperlink>
    </w:p>
    <w:p w14:paraId="4C291189" w14:textId="43FCEADE" w:rsidR="00785D47" w:rsidRDefault="00785D47">
      <w:pPr>
        <w:pStyle w:val="TableofFigures"/>
        <w:tabs>
          <w:tab w:val="right" w:leader="dot" w:pos="9016"/>
        </w:tabs>
        <w:rPr>
          <w:rFonts w:eastAsiaTheme="minorEastAsia"/>
          <w:noProof/>
          <w:sz w:val="24"/>
          <w:szCs w:val="24"/>
          <w:lang w:eastAsia="en-GB"/>
        </w:rPr>
      </w:pPr>
      <w:hyperlink w:anchor="_Toc216688753" w:history="1">
        <w:r w:rsidRPr="00D03415">
          <w:rPr>
            <w:rStyle w:val="Hyperlink"/>
            <w:noProof/>
          </w:rPr>
          <w:t>Figure 54 - features being used</w:t>
        </w:r>
        <w:r>
          <w:rPr>
            <w:noProof/>
            <w:webHidden/>
          </w:rPr>
          <w:tab/>
        </w:r>
        <w:r>
          <w:rPr>
            <w:noProof/>
            <w:webHidden/>
          </w:rPr>
          <w:fldChar w:fldCharType="begin"/>
        </w:r>
        <w:r>
          <w:rPr>
            <w:noProof/>
            <w:webHidden/>
          </w:rPr>
          <w:instrText xml:space="preserve"> PAGEREF _Toc216688753 \h </w:instrText>
        </w:r>
        <w:r>
          <w:rPr>
            <w:noProof/>
            <w:webHidden/>
          </w:rPr>
        </w:r>
        <w:r>
          <w:rPr>
            <w:noProof/>
            <w:webHidden/>
          </w:rPr>
          <w:fldChar w:fldCharType="separate"/>
        </w:r>
        <w:r>
          <w:rPr>
            <w:noProof/>
            <w:webHidden/>
          </w:rPr>
          <w:t>65</w:t>
        </w:r>
        <w:r>
          <w:rPr>
            <w:noProof/>
            <w:webHidden/>
          </w:rPr>
          <w:fldChar w:fldCharType="end"/>
        </w:r>
      </w:hyperlink>
    </w:p>
    <w:p w14:paraId="5E929BCB" w14:textId="03DDEAC2" w:rsidR="00785D47" w:rsidRDefault="00785D47">
      <w:pPr>
        <w:pStyle w:val="TableofFigures"/>
        <w:tabs>
          <w:tab w:val="right" w:leader="dot" w:pos="9016"/>
        </w:tabs>
        <w:rPr>
          <w:rFonts w:eastAsiaTheme="minorEastAsia"/>
          <w:noProof/>
          <w:sz w:val="24"/>
          <w:szCs w:val="24"/>
          <w:lang w:eastAsia="en-GB"/>
        </w:rPr>
      </w:pPr>
      <w:hyperlink w:anchor="_Toc216688754" w:history="1">
        <w:r w:rsidRPr="00D03415">
          <w:rPr>
            <w:rStyle w:val="Hyperlink"/>
            <w:noProof/>
          </w:rPr>
          <w:t>Figure 55 - train test split of 20/80 and linear regression implementation</w:t>
        </w:r>
        <w:r>
          <w:rPr>
            <w:noProof/>
            <w:webHidden/>
          </w:rPr>
          <w:tab/>
        </w:r>
        <w:r>
          <w:rPr>
            <w:noProof/>
            <w:webHidden/>
          </w:rPr>
          <w:fldChar w:fldCharType="begin"/>
        </w:r>
        <w:r>
          <w:rPr>
            <w:noProof/>
            <w:webHidden/>
          </w:rPr>
          <w:instrText xml:space="preserve"> PAGEREF _Toc216688754 \h </w:instrText>
        </w:r>
        <w:r>
          <w:rPr>
            <w:noProof/>
            <w:webHidden/>
          </w:rPr>
        </w:r>
        <w:r>
          <w:rPr>
            <w:noProof/>
            <w:webHidden/>
          </w:rPr>
          <w:fldChar w:fldCharType="separate"/>
        </w:r>
        <w:r>
          <w:rPr>
            <w:noProof/>
            <w:webHidden/>
          </w:rPr>
          <w:t>65</w:t>
        </w:r>
        <w:r>
          <w:rPr>
            <w:noProof/>
            <w:webHidden/>
          </w:rPr>
          <w:fldChar w:fldCharType="end"/>
        </w:r>
      </w:hyperlink>
    </w:p>
    <w:p w14:paraId="396FB195" w14:textId="21EB29B2" w:rsidR="00785D47" w:rsidRDefault="00785D47">
      <w:pPr>
        <w:pStyle w:val="TableofFigures"/>
        <w:tabs>
          <w:tab w:val="right" w:leader="dot" w:pos="9016"/>
        </w:tabs>
        <w:rPr>
          <w:rFonts w:eastAsiaTheme="minorEastAsia"/>
          <w:noProof/>
          <w:sz w:val="24"/>
          <w:szCs w:val="24"/>
          <w:lang w:eastAsia="en-GB"/>
        </w:rPr>
      </w:pPr>
      <w:hyperlink w:anchor="_Toc216688755" w:history="1">
        <w:r w:rsidRPr="00D03415">
          <w:rPr>
            <w:rStyle w:val="Hyperlink"/>
            <w:noProof/>
          </w:rPr>
          <w:t>Figure 56 - visualise the linear regression</w:t>
        </w:r>
        <w:r>
          <w:rPr>
            <w:noProof/>
            <w:webHidden/>
          </w:rPr>
          <w:tab/>
        </w:r>
        <w:r>
          <w:rPr>
            <w:noProof/>
            <w:webHidden/>
          </w:rPr>
          <w:fldChar w:fldCharType="begin"/>
        </w:r>
        <w:r>
          <w:rPr>
            <w:noProof/>
            <w:webHidden/>
          </w:rPr>
          <w:instrText xml:space="preserve"> PAGEREF _Toc216688755 \h </w:instrText>
        </w:r>
        <w:r>
          <w:rPr>
            <w:noProof/>
            <w:webHidden/>
          </w:rPr>
        </w:r>
        <w:r>
          <w:rPr>
            <w:noProof/>
            <w:webHidden/>
          </w:rPr>
          <w:fldChar w:fldCharType="separate"/>
        </w:r>
        <w:r>
          <w:rPr>
            <w:noProof/>
            <w:webHidden/>
          </w:rPr>
          <w:t>66</w:t>
        </w:r>
        <w:r>
          <w:rPr>
            <w:noProof/>
            <w:webHidden/>
          </w:rPr>
          <w:fldChar w:fldCharType="end"/>
        </w:r>
      </w:hyperlink>
    </w:p>
    <w:p w14:paraId="0CFC7E1E" w14:textId="267148C9" w:rsidR="00785D47" w:rsidRDefault="00785D47">
      <w:pPr>
        <w:pStyle w:val="TableofFigures"/>
        <w:tabs>
          <w:tab w:val="right" w:leader="dot" w:pos="9016"/>
        </w:tabs>
        <w:rPr>
          <w:rFonts w:eastAsiaTheme="minorEastAsia"/>
          <w:noProof/>
          <w:sz w:val="24"/>
          <w:szCs w:val="24"/>
          <w:lang w:eastAsia="en-GB"/>
        </w:rPr>
      </w:pPr>
      <w:hyperlink w:anchor="_Toc216688756" w:history="1">
        <w:r w:rsidRPr="00D03415">
          <w:rPr>
            <w:rStyle w:val="Hyperlink"/>
            <w:noProof/>
          </w:rPr>
          <w:t>Figure 57 - decision tree model libary</w:t>
        </w:r>
        <w:r>
          <w:rPr>
            <w:noProof/>
            <w:webHidden/>
          </w:rPr>
          <w:tab/>
        </w:r>
        <w:r>
          <w:rPr>
            <w:noProof/>
            <w:webHidden/>
          </w:rPr>
          <w:fldChar w:fldCharType="begin"/>
        </w:r>
        <w:r>
          <w:rPr>
            <w:noProof/>
            <w:webHidden/>
          </w:rPr>
          <w:instrText xml:space="preserve"> PAGEREF _Toc216688756 \h </w:instrText>
        </w:r>
        <w:r>
          <w:rPr>
            <w:noProof/>
            <w:webHidden/>
          </w:rPr>
        </w:r>
        <w:r>
          <w:rPr>
            <w:noProof/>
            <w:webHidden/>
          </w:rPr>
          <w:fldChar w:fldCharType="separate"/>
        </w:r>
        <w:r>
          <w:rPr>
            <w:noProof/>
            <w:webHidden/>
          </w:rPr>
          <w:t>67</w:t>
        </w:r>
        <w:r>
          <w:rPr>
            <w:noProof/>
            <w:webHidden/>
          </w:rPr>
          <w:fldChar w:fldCharType="end"/>
        </w:r>
      </w:hyperlink>
    </w:p>
    <w:p w14:paraId="4D7F0855" w14:textId="62D333AE" w:rsidR="00785D47" w:rsidRDefault="00785D47">
      <w:pPr>
        <w:pStyle w:val="TableofFigures"/>
        <w:tabs>
          <w:tab w:val="right" w:leader="dot" w:pos="9016"/>
        </w:tabs>
        <w:rPr>
          <w:rFonts w:eastAsiaTheme="minorEastAsia"/>
          <w:noProof/>
          <w:sz w:val="24"/>
          <w:szCs w:val="24"/>
          <w:lang w:eastAsia="en-GB"/>
        </w:rPr>
      </w:pPr>
      <w:hyperlink w:anchor="_Toc216688757" w:history="1">
        <w:r w:rsidRPr="00D03415">
          <w:rPr>
            <w:rStyle w:val="Hyperlink"/>
            <w:noProof/>
          </w:rPr>
          <w:t>Figure 58 - decision tree used to test the data</w:t>
        </w:r>
        <w:r>
          <w:rPr>
            <w:noProof/>
            <w:webHidden/>
          </w:rPr>
          <w:tab/>
        </w:r>
        <w:r>
          <w:rPr>
            <w:noProof/>
            <w:webHidden/>
          </w:rPr>
          <w:fldChar w:fldCharType="begin"/>
        </w:r>
        <w:r>
          <w:rPr>
            <w:noProof/>
            <w:webHidden/>
          </w:rPr>
          <w:instrText xml:space="preserve"> PAGEREF _Toc216688757 \h </w:instrText>
        </w:r>
        <w:r>
          <w:rPr>
            <w:noProof/>
            <w:webHidden/>
          </w:rPr>
        </w:r>
        <w:r>
          <w:rPr>
            <w:noProof/>
            <w:webHidden/>
          </w:rPr>
          <w:fldChar w:fldCharType="separate"/>
        </w:r>
        <w:r>
          <w:rPr>
            <w:noProof/>
            <w:webHidden/>
          </w:rPr>
          <w:t>67</w:t>
        </w:r>
        <w:r>
          <w:rPr>
            <w:noProof/>
            <w:webHidden/>
          </w:rPr>
          <w:fldChar w:fldCharType="end"/>
        </w:r>
      </w:hyperlink>
    </w:p>
    <w:p w14:paraId="1D6F9101" w14:textId="52F75015" w:rsidR="00785D47" w:rsidRDefault="00785D47">
      <w:pPr>
        <w:pStyle w:val="TableofFigures"/>
        <w:tabs>
          <w:tab w:val="right" w:leader="dot" w:pos="9016"/>
        </w:tabs>
        <w:rPr>
          <w:rFonts w:eastAsiaTheme="minorEastAsia"/>
          <w:noProof/>
          <w:sz w:val="24"/>
          <w:szCs w:val="24"/>
          <w:lang w:eastAsia="en-GB"/>
        </w:rPr>
      </w:pPr>
      <w:hyperlink w:anchor="_Toc216688758" w:history="1">
        <w:r w:rsidRPr="00D03415">
          <w:rPr>
            <w:rStyle w:val="Hyperlink"/>
            <w:noProof/>
          </w:rPr>
          <w:t>Figure 59 - visualise the data</w:t>
        </w:r>
        <w:r>
          <w:rPr>
            <w:noProof/>
            <w:webHidden/>
          </w:rPr>
          <w:tab/>
        </w:r>
        <w:r>
          <w:rPr>
            <w:noProof/>
            <w:webHidden/>
          </w:rPr>
          <w:fldChar w:fldCharType="begin"/>
        </w:r>
        <w:r>
          <w:rPr>
            <w:noProof/>
            <w:webHidden/>
          </w:rPr>
          <w:instrText xml:space="preserve"> PAGEREF _Toc216688758 \h </w:instrText>
        </w:r>
        <w:r>
          <w:rPr>
            <w:noProof/>
            <w:webHidden/>
          </w:rPr>
        </w:r>
        <w:r>
          <w:rPr>
            <w:noProof/>
            <w:webHidden/>
          </w:rPr>
          <w:fldChar w:fldCharType="separate"/>
        </w:r>
        <w:r>
          <w:rPr>
            <w:noProof/>
            <w:webHidden/>
          </w:rPr>
          <w:t>67</w:t>
        </w:r>
        <w:r>
          <w:rPr>
            <w:noProof/>
            <w:webHidden/>
          </w:rPr>
          <w:fldChar w:fldCharType="end"/>
        </w:r>
      </w:hyperlink>
    </w:p>
    <w:p w14:paraId="5C1A8AF5" w14:textId="38D58DFA" w:rsidR="00785D47" w:rsidRDefault="00785D47">
      <w:pPr>
        <w:pStyle w:val="TableofFigures"/>
        <w:tabs>
          <w:tab w:val="right" w:leader="dot" w:pos="9016"/>
        </w:tabs>
        <w:rPr>
          <w:rFonts w:eastAsiaTheme="minorEastAsia"/>
          <w:noProof/>
          <w:sz w:val="24"/>
          <w:szCs w:val="24"/>
          <w:lang w:eastAsia="en-GB"/>
        </w:rPr>
      </w:pPr>
      <w:hyperlink w:anchor="_Toc216688759" w:history="1">
        <w:r w:rsidRPr="00D03415">
          <w:rPr>
            <w:rStyle w:val="Hyperlink"/>
            <w:noProof/>
          </w:rPr>
          <w:t>Figure 60 - comparisons of the models</w:t>
        </w:r>
        <w:r>
          <w:rPr>
            <w:noProof/>
            <w:webHidden/>
          </w:rPr>
          <w:tab/>
        </w:r>
        <w:r>
          <w:rPr>
            <w:noProof/>
            <w:webHidden/>
          </w:rPr>
          <w:fldChar w:fldCharType="begin"/>
        </w:r>
        <w:r>
          <w:rPr>
            <w:noProof/>
            <w:webHidden/>
          </w:rPr>
          <w:instrText xml:space="preserve"> PAGEREF _Toc216688759 \h </w:instrText>
        </w:r>
        <w:r>
          <w:rPr>
            <w:noProof/>
            <w:webHidden/>
          </w:rPr>
        </w:r>
        <w:r>
          <w:rPr>
            <w:noProof/>
            <w:webHidden/>
          </w:rPr>
          <w:fldChar w:fldCharType="separate"/>
        </w:r>
        <w:r>
          <w:rPr>
            <w:noProof/>
            <w:webHidden/>
          </w:rPr>
          <w:t>68</w:t>
        </w:r>
        <w:r>
          <w:rPr>
            <w:noProof/>
            <w:webHidden/>
          </w:rPr>
          <w:fldChar w:fldCharType="end"/>
        </w:r>
      </w:hyperlink>
    </w:p>
    <w:p w14:paraId="0151D0AB" w14:textId="6C7A1373" w:rsidR="00785D47" w:rsidRDefault="00785D47">
      <w:pPr>
        <w:pStyle w:val="TableofFigures"/>
        <w:tabs>
          <w:tab w:val="right" w:leader="dot" w:pos="9016"/>
        </w:tabs>
        <w:rPr>
          <w:rFonts w:eastAsiaTheme="minorEastAsia"/>
          <w:noProof/>
          <w:sz w:val="24"/>
          <w:szCs w:val="24"/>
          <w:lang w:eastAsia="en-GB"/>
        </w:rPr>
      </w:pPr>
      <w:hyperlink w:anchor="_Toc216688760" w:history="1">
        <w:r w:rsidRPr="00D03415">
          <w:rPr>
            <w:rStyle w:val="Hyperlink"/>
            <w:noProof/>
          </w:rPr>
          <w:t>Figure 61 - linear regression graph</w:t>
        </w:r>
        <w:r>
          <w:rPr>
            <w:noProof/>
            <w:webHidden/>
          </w:rPr>
          <w:tab/>
        </w:r>
        <w:r>
          <w:rPr>
            <w:noProof/>
            <w:webHidden/>
          </w:rPr>
          <w:fldChar w:fldCharType="begin"/>
        </w:r>
        <w:r>
          <w:rPr>
            <w:noProof/>
            <w:webHidden/>
          </w:rPr>
          <w:instrText xml:space="preserve"> PAGEREF _Toc216688760 \h </w:instrText>
        </w:r>
        <w:r>
          <w:rPr>
            <w:noProof/>
            <w:webHidden/>
          </w:rPr>
        </w:r>
        <w:r>
          <w:rPr>
            <w:noProof/>
            <w:webHidden/>
          </w:rPr>
          <w:fldChar w:fldCharType="separate"/>
        </w:r>
        <w:r>
          <w:rPr>
            <w:noProof/>
            <w:webHidden/>
          </w:rPr>
          <w:t>69</w:t>
        </w:r>
        <w:r>
          <w:rPr>
            <w:noProof/>
            <w:webHidden/>
          </w:rPr>
          <w:fldChar w:fldCharType="end"/>
        </w:r>
      </w:hyperlink>
    </w:p>
    <w:p w14:paraId="3ABEE6AB" w14:textId="672C72D4" w:rsidR="00785D47" w:rsidRDefault="00785D47">
      <w:pPr>
        <w:pStyle w:val="TableofFigures"/>
        <w:tabs>
          <w:tab w:val="right" w:leader="dot" w:pos="9016"/>
        </w:tabs>
        <w:rPr>
          <w:rFonts w:eastAsiaTheme="minorEastAsia"/>
          <w:noProof/>
          <w:sz w:val="24"/>
          <w:szCs w:val="24"/>
          <w:lang w:eastAsia="en-GB"/>
        </w:rPr>
      </w:pPr>
      <w:hyperlink w:anchor="_Toc216688761" w:history="1">
        <w:r w:rsidRPr="00D03415">
          <w:rPr>
            <w:rStyle w:val="Hyperlink"/>
            <w:noProof/>
          </w:rPr>
          <w:t>Figure 62 - decision tree graph</w:t>
        </w:r>
        <w:r>
          <w:rPr>
            <w:noProof/>
            <w:webHidden/>
          </w:rPr>
          <w:tab/>
        </w:r>
        <w:r>
          <w:rPr>
            <w:noProof/>
            <w:webHidden/>
          </w:rPr>
          <w:fldChar w:fldCharType="begin"/>
        </w:r>
        <w:r>
          <w:rPr>
            <w:noProof/>
            <w:webHidden/>
          </w:rPr>
          <w:instrText xml:space="preserve"> PAGEREF _Toc216688761 \h </w:instrText>
        </w:r>
        <w:r>
          <w:rPr>
            <w:noProof/>
            <w:webHidden/>
          </w:rPr>
        </w:r>
        <w:r>
          <w:rPr>
            <w:noProof/>
            <w:webHidden/>
          </w:rPr>
          <w:fldChar w:fldCharType="separate"/>
        </w:r>
        <w:r>
          <w:rPr>
            <w:noProof/>
            <w:webHidden/>
          </w:rPr>
          <w:t>69</w:t>
        </w:r>
        <w:r>
          <w:rPr>
            <w:noProof/>
            <w:webHidden/>
          </w:rPr>
          <w:fldChar w:fldCharType="end"/>
        </w:r>
      </w:hyperlink>
    </w:p>
    <w:p w14:paraId="48A410F4" w14:textId="7F80EAB1" w:rsidR="00785D47" w:rsidRDefault="00785D47">
      <w:pPr>
        <w:pStyle w:val="TableofFigures"/>
        <w:tabs>
          <w:tab w:val="right" w:leader="dot" w:pos="9016"/>
        </w:tabs>
        <w:rPr>
          <w:rFonts w:eastAsiaTheme="minorEastAsia"/>
          <w:noProof/>
          <w:sz w:val="24"/>
          <w:szCs w:val="24"/>
          <w:lang w:eastAsia="en-GB"/>
        </w:rPr>
      </w:pPr>
      <w:hyperlink w:anchor="_Toc216688762" w:history="1">
        <w:r w:rsidRPr="00D03415">
          <w:rPr>
            <w:rStyle w:val="Hyperlink"/>
            <w:noProof/>
          </w:rPr>
          <w:t>Figure 63 - linear regression model</w:t>
        </w:r>
        <w:r>
          <w:rPr>
            <w:noProof/>
            <w:webHidden/>
          </w:rPr>
          <w:tab/>
        </w:r>
        <w:r>
          <w:rPr>
            <w:noProof/>
            <w:webHidden/>
          </w:rPr>
          <w:fldChar w:fldCharType="begin"/>
        </w:r>
        <w:r>
          <w:rPr>
            <w:noProof/>
            <w:webHidden/>
          </w:rPr>
          <w:instrText xml:space="preserve"> PAGEREF _Toc216688762 \h </w:instrText>
        </w:r>
        <w:r>
          <w:rPr>
            <w:noProof/>
            <w:webHidden/>
          </w:rPr>
        </w:r>
        <w:r>
          <w:rPr>
            <w:noProof/>
            <w:webHidden/>
          </w:rPr>
          <w:fldChar w:fldCharType="separate"/>
        </w:r>
        <w:r>
          <w:rPr>
            <w:noProof/>
            <w:webHidden/>
          </w:rPr>
          <w:t>71</w:t>
        </w:r>
        <w:r>
          <w:rPr>
            <w:noProof/>
            <w:webHidden/>
          </w:rPr>
          <w:fldChar w:fldCharType="end"/>
        </w:r>
      </w:hyperlink>
    </w:p>
    <w:p w14:paraId="592B35FC" w14:textId="378FD50F" w:rsidR="00785D47" w:rsidRDefault="00785D47">
      <w:pPr>
        <w:pStyle w:val="TableofFigures"/>
        <w:tabs>
          <w:tab w:val="right" w:leader="dot" w:pos="9016"/>
        </w:tabs>
        <w:rPr>
          <w:rFonts w:eastAsiaTheme="minorEastAsia"/>
          <w:noProof/>
          <w:sz w:val="24"/>
          <w:szCs w:val="24"/>
          <w:lang w:eastAsia="en-GB"/>
        </w:rPr>
      </w:pPr>
      <w:hyperlink w:anchor="_Toc216688763" w:history="1">
        <w:r w:rsidRPr="00D03415">
          <w:rPr>
            <w:rStyle w:val="Hyperlink"/>
            <w:noProof/>
          </w:rPr>
          <w:t>Figure 64 - decision tree model</w:t>
        </w:r>
        <w:r>
          <w:rPr>
            <w:noProof/>
            <w:webHidden/>
          </w:rPr>
          <w:tab/>
        </w:r>
        <w:r>
          <w:rPr>
            <w:noProof/>
            <w:webHidden/>
          </w:rPr>
          <w:fldChar w:fldCharType="begin"/>
        </w:r>
        <w:r>
          <w:rPr>
            <w:noProof/>
            <w:webHidden/>
          </w:rPr>
          <w:instrText xml:space="preserve"> PAGEREF _Toc216688763 \h </w:instrText>
        </w:r>
        <w:r>
          <w:rPr>
            <w:noProof/>
            <w:webHidden/>
          </w:rPr>
        </w:r>
        <w:r>
          <w:rPr>
            <w:noProof/>
            <w:webHidden/>
          </w:rPr>
          <w:fldChar w:fldCharType="separate"/>
        </w:r>
        <w:r>
          <w:rPr>
            <w:noProof/>
            <w:webHidden/>
          </w:rPr>
          <w:t>71</w:t>
        </w:r>
        <w:r>
          <w:rPr>
            <w:noProof/>
            <w:webHidden/>
          </w:rPr>
          <w:fldChar w:fldCharType="end"/>
        </w:r>
      </w:hyperlink>
    </w:p>
    <w:p w14:paraId="69C2DA1D" w14:textId="67796610" w:rsidR="00785D47" w:rsidRDefault="00785D47">
      <w:pPr>
        <w:pStyle w:val="TableofFigures"/>
        <w:tabs>
          <w:tab w:val="right" w:leader="dot" w:pos="9016"/>
        </w:tabs>
        <w:rPr>
          <w:rFonts w:eastAsiaTheme="minorEastAsia"/>
          <w:noProof/>
          <w:sz w:val="24"/>
          <w:szCs w:val="24"/>
          <w:lang w:eastAsia="en-GB"/>
        </w:rPr>
      </w:pPr>
      <w:hyperlink w:anchor="_Toc216688764" w:history="1">
        <w:r w:rsidRPr="00D03415">
          <w:rPr>
            <w:rStyle w:val="Hyperlink"/>
            <w:noProof/>
          </w:rPr>
          <w:t>Figure 65 - linear regression graph</w:t>
        </w:r>
        <w:r>
          <w:rPr>
            <w:noProof/>
            <w:webHidden/>
          </w:rPr>
          <w:tab/>
        </w:r>
        <w:r>
          <w:rPr>
            <w:noProof/>
            <w:webHidden/>
          </w:rPr>
          <w:fldChar w:fldCharType="begin"/>
        </w:r>
        <w:r>
          <w:rPr>
            <w:noProof/>
            <w:webHidden/>
          </w:rPr>
          <w:instrText xml:space="preserve"> PAGEREF _Toc216688764 \h </w:instrText>
        </w:r>
        <w:r>
          <w:rPr>
            <w:noProof/>
            <w:webHidden/>
          </w:rPr>
        </w:r>
        <w:r>
          <w:rPr>
            <w:noProof/>
            <w:webHidden/>
          </w:rPr>
          <w:fldChar w:fldCharType="separate"/>
        </w:r>
        <w:r>
          <w:rPr>
            <w:noProof/>
            <w:webHidden/>
          </w:rPr>
          <w:t>73</w:t>
        </w:r>
        <w:r>
          <w:rPr>
            <w:noProof/>
            <w:webHidden/>
          </w:rPr>
          <w:fldChar w:fldCharType="end"/>
        </w:r>
      </w:hyperlink>
    </w:p>
    <w:p w14:paraId="73367501" w14:textId="2ED08D00" w:rsidR="00785D47" w:rsidRDefault="00785D47">
      <w:pPr>
        <w:pStyle w:val="TableofFigures"/>
        <w:tabs>
          <w:tab w:val="right" w:leader="dot" w:pos="9016"/>
        </w:tabs>
        <w:rPr>
          <w:rFonts w:eastAsiaTheme="minorEastAsia"/>
          <w:noProof/>
          <w:sz w:val="24"/>
          <w:szCs w:val="24"/>
          <w:lang w:eastAsia="en-GB"/>
        </w:rPr>
      </w:pPr>
      <w:hyperlink w:anchor="_Toc216688765" w:history="1">
        <w:r w:rsidRPr="00D03415">
          <w:rPr>
            <w:rStyle w:val="Hyperlink"/>
            <w:noProof/>
          </w:rPr>
          <w:t>Figure 66 - decision tree graph</w:t>
        </w:r>
        <w:r>
          <w:rPr>
            <w:noProof/>
            <w:webHidden/>
          </w:rPr>
          <w:tab/>
        </w:r>
        <w:r>
          <w:rPr>
            <w:noProof/>
            <w:webHidden/>
          </w:rPr>
          <w:fldChar w:fldCharType="begin"/>
        </w:r>
        <w:r>
          <w:rPr>
            <w:noProof/>
            <w:webHidden/>
          </w:rPr>
          <w:instrText xml:space="preserve"> PAGEREF _Toc216688765 \h </w:instrText>
        </w:r>
        <w:r>
          <w:rPr>
            <w:noProof/>
            <w:webHidden/>
          </w:rPr>
        </w:r>
        <w:r>
          <w:rPr>
            <w:noProof/>
            <w:webHidden/>
          </w:rPr>
          <w:fldChar w:fldCharType="separate"/>
        </w:r>
        <w:r>
          <w:rPr>
            <w:noProof/>
            <w:webHidden/>
          </w:rPr>
          <w:t>73</w:t>
        </w:r>
        <w:r>
          <w:rPr>
            <w:noProof/>
            <w:webHidden/>
          </w:rPr>
          <w:fldChar w:fldCharType="end"/>
        </w:r>
      </w:hyperlink>
    </w:p>
    <w:p w14:paraId="0B33ABD7" w14:textId="42C340D7" w:rsidR="00785D47" w:rsidRDefault="00785D47">
      <w:pPr>
        <w:pStyle w:val="TableofFigures"/>
        <w:tabs>
          <w:tab w:val="right" w:leader="dot" w:pos="9016"/>
        </w:tabs>
        <w:rPr>
          <w:rFonts w:eastAsiaTheme="minorEastAsia"/>
          <w:noProof/>
          <w:sz w:val="24"/>
          <w:szCs w:val="24"/>
          <w:lang w:eastAsia="en-GB"/>
        </w:rPr>
      </w:pPr>
      <w:hyperlink w:anchor="_Toc216688766" w:history="1">
        <w:r w:rsidRPr="00D03415">
          <w:rPr>
            <w:rStyle w:val="Hyperlink"/>
            <w:noProof/>
          </w:rPr>
          <w:t>Figure 67 - random forest</w:t>
        </w:r>
        <w:r>
          <w:rPr>
            <w:noProof/>
            <w:webHidden/>
          </w:rPr>
          <w:tab/>
        </w:r>
        <w:r>
          <w:rPr>
            <w:noProof/>
            <w:webHidden/>
          </w:rPr>
          <w:fldChar w:fldCharType="begin"/>
        </w:r>
        <w:r>
          <w:rPr>
            <w:noProof/>
            <w:webHidden/>
          </w:rPr>
          <w:instrText xml:space="preserve"> PAGEREF _Toc216688766 \h </w:instrText>
        </w:r>
        <w:r>
          <w:rPr>
            <w:noProof/>
            <w:webHidden/>
          </w:rPr>
        </w:r>
        <w:r>
          <w:rPr>
            <w:noProof/>
            <w:webHidden/>
          </w:rPr>
          <w:fldChar w:fldCharType="separate"/>
        </w:r>
        <w:r>
          <w:rPr>
            <w:noProof/>
            <w:webHidden/>
          </w:rPr>
          <w:t>75</w:t>
        </w:r>
        <w:r>
          <w:rPr>
            <w:noProof/>
            <w:webHidden/>
          </w:rPr>
          <w:fldChar w:fldCharType="end"/>
        </w:r>
      </w:hyperlink>
    </w:p>
    <w:p w14:paraId="58540FFA" w14:textId="7BB4ED51" w:rsidR="00785D47" w:rsidRDefault="00785D47">
      <w:pPr>
        <w:pStyle w:val="TableofFigures"/>
        <w:tabs>
          <w:tab w:val="right" w:leader="dot" w:pos="9016"/>
        </w:tabs>
        <w:rPr>
          <w:rFonts w:eastAsiaTheme="minorEastAsia"/>
          <w:noProof/>
          <w:sz w:val="24"/>
          <w:szCs w:val="24"/>
          <w:lang w:eastAsia="en-GB"/>
        </w:rPr>
      </w:pPr>
      <w:hyperlink w:anchor="_Toc216688767" w:history="1">
        <w:r w:rsidRPr="00D03415">
          <w:rPr>
            <w:rStyle w:val="Hyperlink"/>
            <w:noProof/>
          </w:rPr>
          <w:t>Figure 68 - random forest graph code</w:t>
        </w:r>
        <w:r>
          <w:rPr>
            <w:noProof/>
            <w:webHidden/>
          </w:rPr>
          <w:tab/>
        </w:r>
        <w:r>
          <w:rPr>
            <w:noProof/>
            <w:webHidden/>
          </w:rPr>
          <w:fldChar w:fldCharType="begin"/>
        </w:r>
        <w:r>
          <w:rPr>
            <w:noProof/>
            <w:webHidden/>
          </w:rPr>
          <w:instrText xml:space="preserve"> PAGEREF _Toc216688767 \h </w:instrText>
        </w:r>
        <w:r>
          <w:rPr>
            <w:noProof/>
            <w:webHidden/>
          </w:rPr>
        </w:r>
        <w:r>
          <w:rPr>
            <w:noProof/>
            <w:webHidden/>
          </w:rPr>
          <w:fldChar w:fldCharType="separate"/>
        </w:r>
        <w:r>
          <w:rPr>
            <w:noProof/>
            <w:webHidden/>
          </w:rPr>
          <w:t>75</w:t>
        </w:r>
        <w:r>
          <w:rPr>
            <w:noProof/>
            <w:webHidden/>
          </w:rPr>
          <w:fldChar w:fldCharType="end"/>
        </w:r>
      </w:hyperlink>
    </w:p>
    <w:p w14:paraId="2BF5BE7E" w14:textId="34F2E4A6" w:rsidR="00785D47" w:rsidRDefault="00785D47">
      <w:pPr>
        <w:pStyle w:val="TableofFigures"/>
        <w:tabs>
          <w:tab w:val="right" w:leader="dot" w:pos="9016"/>
        </w:tabs>
        <w:rPr>
          <w:rFonts w:eastAsiaTheme="minorEastAsia"/>
          <w:noProof/>
          <w:sz w:val="24"/>
          <w:szCs w:val="24"/>
          <w:lang w:eastAsia="en-GB"/>
        </w:rPr>
      </w:pPr>
      <w:hyperlink w:anchor="_Toc216688768" w:history="1">
        <w:r w:rsidRPr="00D03415">
          <w:rPr>
            <w:rStyle w:val="Hyperlink"/>
            <w:noProof/>
          </w:rPr>
          <w:t>Figure 69 - xgboost code</w:t>
        </w:r>
        <w:r>
          <w:rPr>
            <w:noProof/>
            <w:webHidden/>
          </w:rPr>
          <w:tab/>
        </w:r>
        <w:r>
          <w:rPr>
            <w:noProof/>
            <w:webHidden/>
          </w:rPr>
          <w:fldChar w:fldCharType="begin"/>
        </w:r>
        <w:r>
          <w:rPr>
            <w:noProof/>
            <w:webHidden/>
          </w:rPr>
          <w:instrText xml:space="preserve"> PAGEREF _Toc216688768 \h </w:instrText>
        </w:r>
        <w:r>
          <w:rPr>
            <w:noProof/>
            <w:webHidden/>
          </w:rPr>
        </w:r>
        <w:r>
          <w:rPr>
            <w:noProof/>
            <w:webHidden/>
          </w:rPr>
          <w:fldChar w:fldCharType="separate"/>
        </w:r>
        <w:r>
          <w:rPr>
            <w:noProof/>
            <w:webHidden/>
          </w:rPr>
          <w:t>76</w:t>
        </w:r>
        <w:r>
          <w:rPr>
            <w:noProof/>
            <w:webHidden/>
          </w:rPr>
          <w:fldChar w:fldCharType="end"/>
        </w:r>
      </w:hyperlink>
    </w:p>
    <w:p w14:paraId="0D99A4FE" w14:textId="1035AC98" w:rsidR="00785D47" w:rsidRDefault="00785D47">
      <w:pPr>
        <w:pStyle w:val="TableofFigures"/>
        <w:tabs>
          <w:tab w:val="right" w:leader="dot" w:pos="9016"/>
        </w:tabs>
        <w:rPr>
          <w:rFonts w:eastAsiaTheme="minorEastAsia"/>
          <w:noProof/>
          <w:sz w:val="24"/>
          <w:szCs w:val="24"/>
          <w:lang w:eastAsia="en-GB"/>
        </w:rPr>
      </w:pPr>
      <w:hyperlink w:anchor="_Toc216688769" w:history="1">
        <w:r w:rsidRPr="00D03415">
          <w:rPr>
            <w:rStyle w:val="Hyperlink"/>
            <w:noProof/>
          </w:rPr>
          <w:t>Figure 70 - shap model</w:t>
        </w:r>
        <w:r>
          <w:rPr>
            <w:noProof/>
            <w:webHidden/>
          </w:rPr>
          <w:tab/>
        </w:r>
        <w:r>
          <w:rPr>
            <w:noProof/>
            <w:webHidden/>
          </w:rPr>
          <w:fldChar w:fldCharType="begin"/>
        </w:r>
        <w:r>
          <w:rPr>
            <w:noProof/>
            <w:webHidden/>
          </w:rPr>
          <w:instrText xml:space="preserve"> PAGEREF _Toc216688769 \h </w:instrText>
        </w:r>
        <w:r>
          <w:rPr>
            <w:noProof/>
            <w:webHidden/>
          </w:rPr>
        </w:r>
        <w:r>
          <w:rPr>
            <w:noProof/>
            <w:webHidden/>
          </w:rPr>
          <w:fldChar w:fldCharType="separate"/>
        </w:r>
        <w:r>
          <w:rPr>
            <w:noProof/>
            <w:webHidden/>
          </w:rPr>
          <w:t>77</w:t>
        </w:r>
        <w:r>
          <w:rPr>
            <w:noProof/>
            <w:webHidden/>
          </w:rPr>
          <w:fldChar w:fldCharType="end"/>
        </w:r>
      </w:hyperlink>
    </w:p>
    <w:p w14:paraId="652A813C" w14:textId="5A5B671C" w:rsidR="00661DCA" w:rsidRPr="002C0C56" w:rsidRDefault="00661DCA">
      <w:r w:rsidRPr="002C0C56">
        <w:fldChar w:fldCharType="end"/>
      </w:r>
      <w:r w:rsidRPr="002C0C56">
        <w:br w:type="page"/>
      </w:r>
    </w:p>
    <w:p w14:paraId="3EABE21C" w14:textId="57BC86C1" w:rsidR="00661DCA" w:rsidRPr="002C0C56" w:rsidRDefault="00661DCA" w:rsidP="00661DCA">
      <w:pPr>
        <w:pStyle w:val="Heading1"/>
      </w:pPr>
      <w:bookmarkStart w:id="3" w:name="_Toc216688636"/>
      <w:r w:rsidRPr="002C0C56">
        <w:lastRenderedPageBreak/>
        <w:t>Table of Contents</w:t>
      </w:r>
      <w:bookmarkEnd w:id="3"/>
      <w:r w:rsidRPr="002C0C56">
        <w:t xml:space="preserve"> </w:t>
      </w:r>
    </w:p>
    <w:sdt>
      <w:sdtPr>
        <w:rPr>
          <w:rFonts w:asciiTheme="minorHAnsi" w:eastAsiaTheme="minorEastAsia" w:hAnsiTheme="minorHAnsi" w:cstheme="minorBidi"/>
          <w:color w:val="auto"/>
          <w:kern w:val="2"/>
          <w:sz w:val="22"/>
          <w:szCs w:val="22"/>
          <w:lang w:val="en-GB"/>
          <w14:ligatures w14:val="standardContextual"/>
        </w:rPr>
        <w:id w:val="574939307"/>
        <w:docPartObj>
          <w:docPartGallery w:val="Table of Contents"/>
          <w:docPartUnique/>
        </w:docPartObj>
      </w:sdtPr>
      <w:sdtEndPr>
        <w:rPr>
          <w:b/>
        </w:rPr>
      </w:sdtEndPr>
      <w:sdtContent>
        <w:p w14:paraId="760D1BD6" w14:textId="43936EBB" w:rsidR="00661DCA" w:rsidRPr="002C0C56" w:rsidRDefault="00661DCA">
          <w:pPr>
            <w:pStyle w:val="TOCHeading"/>
            <w:rPr>
              <w:lang w:val="en-GB"/>
            </w:rPr>
          </w:pPr>
        </w:p>
        <w:p w14:paraId="192BACFD" w14:textId="3DAC8C31" w:rsidR="00785D47" w:rsidRDefault="00661DCA">
          <w:pPr>
            <w:pStyle w:val="TOC1"/>
            <w:tabs>
              <w:tab w:val="right" w:leader="dot" w:pos="9016"/>
            </w:tabs>
            <w:rPr>
              <w:rFonts w:eastAsiaTheme="minorEastAsia"/>
              <w:noProof/>
              <w:sz w:val="24"/>
              <w:szCs w:val="24"/>
              <w:lang w:eastAsia="en-GB"/>
            </w:rPr>
          </w:pPr>
          <w:r w:rsidRPr="002C0C56">
            <w:fldChar w:fldCharType="begin"/>
          </w:r>
          <w:r w:rsidRPr="002C0C56">
            <w:instrText xml:space="preserve"> TOC \o "1-3" \h \z \u </w:instrText>
          </w:r>
          <w:r w:rsidRPr="002C0C56">
            <w:fldChar w:fldCharType="separate"/>
          </w:r>
          <w:hyperlink w:anchor="_Toc216688634" w:history="1">
            <w:r w:rsidR="00785D47" w:rsidRPr="004B74BC">
              <w:rPr>
                <w:rStyle w:val="Hyperlink"/>
                <w:noProof/>
              </w:rPr>
              <w:t>Predicting House Prices Using Mathematical and ML Models</w:t>
            </w:r>
            <w:r w:rsidR="00785D47">
              <w:rPr>
                <w:noProof/>
                <w:webHidden/>
              </w:rPr>
              <w:tab/>
            </w:r>
            <w:r w:rsidR="00785D47">
              <w:rPr>
                <w:noProof/>
                <w:webHidden/>
              </w:rPr>
              <w:fldChar w:fldCharType="begin"/>
            </w:r>
            <w:r w:rsidR="00785D47">
              <w:rPr>
                <w:noProof/>
                <w:webHidden/>
              </w:rPr>
              <w:instrText xml:space="preserve"> PAGEREF _Toc216688634 \h </w:instrText>
            </w:r>
            <w:r w:rsidR="00785D47">
              <w:rPr>
                <w:noProof/>
                <w:webHidden/>
              </w:rPr>
            </w:r>
            <w:r w:rsidR="00785D47">
              <w:rPr>
                <w:noProof/>
                <w:webHidden/>
              </w:rPr>
              <w:fldChar w:fldCharType="separate"/>
            </w:r>
            <w:r w:rsidR="00785D47">
              <w:rPr>
                <w:noProof/>
                <w:webHidden/>
              </w:rPr>
              <w:t>0</w:t>
            </w:r>
            <w:r w:rsidR="00785D47">
              <w:rPr>
                <w:noProof/>
                <w:webHidden/>
              </w:rPr>
              <w:fldChar w:fldCharType="end"/>
            </w:r>
          </w:hyperlink>
        </w:p>
        <w:p w14:paraId="3B982440" w14:textId="35ED2EDC" w:rsidR="00785D47" w:rsidRDefault="00785D47">
          <w:pPr>
            <w:pStyle w:val="TOC1"/>
            <w:tabs>
              <w:tab w:val="right" w:leader="dot" w:pos="9016"/>
            </w:tabs>
            <w:rPr>
              <w:rFonts w:eastAsiaTheme="minorEastAsia"/>
              <w:noProof/>
              <w:sz w:val="24"/>
              <w:szCs w:val="24"/>
              <w:lang w:eastAsia="en-GB"/>
            </w:rPr>
          </w:pPr>
          <w:hyperlink w:anchor="_Toc216688635" w:history="1">
            <w:r w:rsidRPr="004B74BC">
              <w:rPr>
                <w:rStyle w:val="Hyperlink"/>
                <w:noProof/>
              </w:rPr>
              <w:t>Figures</w:t>
            </w:r>
            <w:r>
              <w:rPr>
                <w:noProof/>
                <w:webHidden/>
              </w:rPr>
              <w:tab/>
            </w:r>
            <w:r>
              <w:rPr>
                <w:noProof/>
                <w:webHidden/>
              </w:rPr>
              <w:fldChar w:fldCharType="begin"/>
            </w:r>
            <w:r>
              <w:rPr>
                <w:noProof/>
                <w:webHidden/>
              </w:rPr>
              <w:instrText xml:space="preserve"> PAGEREF _Toc216688635 \h </w:instrText>
            </w:r>
            <w:r>
              <w:rPr>
                <w:noProof/>
                <w:webHidden/>
              </w:rPr>
            </w:r>
            <w:r>
              <w:rPr>
                <w:noProof/>
                <w:webHidden/>
              </w:rPr>
              <w:fldChar w:fldCharType="separate"/>
            </w:r>
            <w:r>
              <w:rPr>
                <w:noProof/>
                <w:webHidden/>
              </w:rPr>
              <w:t>1</w:t>
            </w:r>
            <w:r>
              <w:rPr>
                <w:noProof/>
                <w:webHidden/>
              </w:rPr>
              <w:fldChar w:fldCharType="end"/>
            </w:r>
          </w:hyperlink>
        </w:p>
        <w:p w14:paraId="56B389E2" w14:textId="0D31E7F0" w:rsidR="00785D47" w:rsidRDefault="00785D47">
          <w:pPr>
            <w:pStyle w:val="TOC1"/>
            <w:tabs>
              <w:tab w:val="right" w:leader="dot" w:pos="9016"/>
            </w:tabs>
            <w:rPr>
              <w:rFonts w:eastAsiaTheme="minorEastAsia"/>
              <w:noProof/>
              <w:sz w:val="24"/>
              <w:szCs w:val="24"/>
              <w:lang w:eastAsia="en-GB"/>
            </w:rPr>
          </w:pPr>
          <w:hyperlink w:anchor="_Toc216688636" w:history="1">
            <w:r w:rsidRPr="004B74BC">
              <w:rPr>
                <w:rStyle w:val="Hyperlink"/>
                <w:noProof/>
              </w:rPr>
              <w:t>Table of Contents</w:t>
            </w:r>
            <w:r>
              <w:rPr>
                <w:noProof/>
                <w:webHidden/>
              </w:rPr>
              <w:tab/>
            </w:r>
            <w:r>
              <w:rPr>
                <w:noProof/>
                <w:webHidden/>
              </w:rPr>
              <w:fldChar w:fldCharType="begin"/>
            </w:r>
            <w:r>
              <w:rPr>
                <w:noProof/>
                <w:webHidden/>
              </w:rPr>
              <w:instrText xml:space="preserve"> PAGEREF _Toc216688636 \h </w:instrText>
            </w:r>
            <w:r>
              <w:rPr>
                <w:noProof/>
                <w:webHidden/>
              </w:rPr>
            </w:r>
            <w:r>
              <w:rPr>
                <w:noProof/>
                <w:webHidden/>
              </w:rPr>
              <w:fldChar w:fldCharType="separate"/>
            </w:r>
            <w:r>
              <w:rPr>
                <w:noProof/>
                <w:webHidden/>
              </w:rPr>
              <w:t>3</w:t>
            </w:r>
            <w:r>
              <w:rPr>
                <w:noProof/>
                <w:webHidden/>
              </w:rPr>
              <w:fldChar w:fldCharType="end"/>
            </w:r>
          </w:hyperlink>
        </w:p>
        <w:p w14:paraId="40BD8CC0" w14:textId="401D1FB3" w:rsidR="00785D47" w:rsidRDefault="00785D47">
          <w:pPr>
            <w:pStyle w:val="TOC1"/>
            <w:tabs>
              <w:tab w:val="right" w:leader="dot" w:pos="9016"/>
            </w:tabs>
            <w:rPr>
              <w:rFonts w:eastAsiaTheme="minorEastAsia"/>
              <w:noProof/>
              <w:sz w:val="24"/>
              <w:szCs w:val="24"/>
              <w:lang w:eastAsia="en-GB"/>
            </w:rPr>
          </w:pPr>
          <w:hyperlink w:anchor="_Toc216688637" w:history="1">
            <w:r w:rsidRPr="004B74BC">
              <w:rPr>
                <w:rStyle w:val="Hyperlink"/>
                <w:noProof/>
              </w:rPr>
              <w:t>Abstract</w:t>
            </w:r>
            <w:r>
              <w:rPr>
                <w:noProof/>
                <w:webHidden/>
              </w:rPr>
              <w:tab/>
            </w:r>
            <w:r>
              <w:rPr>
                <w:noProof/>
                <w:webHidden/>
              </w:rPr>
              <w:fldChar w:fldCharType="begin"/>
            </w:r>
            <w:r>
              <w:rPr>
                <w:noProof/>
                <w:webHidden/>
              </w:rPr>
              <w:instrText xml:space="preserve"> PAGEREF _Toc216688637 \h </w:instrText>
            </w:r>
            <w:r>
              <w:rPr>
                <w:noProof/>
                <w:webHidden/>
              </w:rPr>
            </w:r>
            <w:r>
              <w:rPr>
                <w:noProof/>
                <w:webHidden/>
              </w:rPr>
              <w:fldChar w:fldCharType="separate"/>
            </w:r>
            <w:r>
              <w:rPr>
                <w:noProof/>
                <w:webHidden/>
              </w:rPr>
              <w:t>6</w:t>
            </w:r>
            <w:r>
              <w:rPr>
                <w:noProof/>
                <w:webHidden/>
              </w:rPr>
              <w:fldChar w:fldCharType="end"/>
            </w:r>
          </w:hyperlink>
        </w:p>
        <w:p w14:paraId="42CD7FEF" w14:textId="53D749B5" w:rsidR="00785D47" w:rsidRDefault="00785D47">
          <w:pPr>
            <w:pStyle w:val="TOC1"/>
            <w:tabs>
              <w:tab w:val="right" w:leader="dot" w:pos="9016"/>
            </w:tabs>
            <w:rPr>
              <w:rFonts w:eastAsiaTheme="minorEastAsia"/>
              <w:noProof/>
              <w:sz w:val="24"/>
              <w:szCs w:val="24"/>
              <w:lang w:eastAsia="en-GB"/>
            </w:rPr>
          </w:pPr>
          <w:hyperlink w:anchor="_Toc216688638" w:history="1">
            <w:r w:rsidRPr="004B74BC">
              <w:rPr>
                <w:rStyle w:val="Hyperlink"/>
                <w:noProof/>
              </w:rPr>
              <w:t>1.0 Introduction</w:t>
            </w:r>
            <w:r>
              <w:rPr>
                <w:noProof/>
                <w:webHidden/>
              </w:rPr>
              <w:tab/>
            </w:r>
            <w:r>
              <w:rPr>
                <w:noProof/>
                <w:webHidden/>
              </w:rPr>
              <w:fldChar w:fldCharType="begin"/>
            </w:r>
            <w:r>
              <w:rPr>
                <w:noProof/>
                <w:webHidden/>
              </w:rPr>
              <w:instrText xml:space="preserve"> PAGEREF _Toc216688638 \h </w:instrText>
            </w:r>
            <w:r>
              <w:rPr>
                <w:noProof/>
                <w:webHidden/>
              </w:rPr>
            </w:r>
            <w:r>
              <w:rPr>
                <w:noProof/>
                <w:webHidden/>
              </w:rPr>
              <w:fldChar w:fldCharType="separate"/>
            </w:r>
            <w:r>
              <w:rPr>
                <w:noProof/>
                <w:webHidden/>
              </w:rPr>
              <w:t>7</w:t>
            </w:r>
            <w:r>
              <w:rPr>
                <w:noProof/>
                <w:webHidden/>
              </w:rPr>
              <w:fldChar w:fldCharType="end"/>
            </w:r>
          </w:hyperlink>
        </w:p>
        <w:p w14:paraId="60B1DA06" w14:textId="25556A54" w:rsidR="00785D47" w:rsidRDefault="00785D47">
          <w:pPr>
            <w:pStyle w:val="TOC1"/>
            <w:tabs>
              <w:tab w:val="right" w:leader="dot" w:pos="9016"/>
            </w:tabs>
            <w:rPr>
              <w:rFonts w:eastAsiaTheme="minorEastAsia"/>
              <w:noProof/>
              <w:sz w:val="24"/>
              <w:szCs w:val="24"/>
              <w:lang w:eastAsia="en-GB"/>
            </w:rPr>
          </w:pPr>
          <w:hyperlink w:anchor="_Toc216688639" w:history="1">
            <w:r w:rsidRPr="004B74BC">
              <w:rPr>
                <w:rStyle w:val="Hyperlink"/>
                <w:noProof/>
              </w:rPr>
              <w:t>1.1 Research questions</w:t>
            </w:r>
            <w:r>
              <w:rPr>
                <w:noProof/>
                <w:webHidden/>
              </w:rPr>
              <w:tab/>
            </w:r>
            <w:r>
              <w:rPr>
                <w:noProof/>
                <w:webHidden/>
              </w:rPr>
              <w:fldChar w:fldCharType="begin"/>
            </w:r>
            <w:r>
              <w:rPr>
                <w:noProof/>
                <w:webHidden/>
              </w:rPr>
              <w:instrText xml:space="preserve"> PAGEREF _Toc216688639 \h </w:instrText>
            </w:r>
            <w:r>
              <w:rPr>
                <w:noProof/>
                <w:webHidden/>
              </w:rPr>
            </w:r>
            <w:r>
              <w:rPr>
                <w:noProof/>
                <w:webHidden/>
              </w:rPr>
              <w:fldChar w:fldCharType="separate"/>
            </w:r>
            <w:r>
              <w:rPr>
                <w:noProof/>
                <w:webHidden/>
              </w:rPr>
              <w:t>9</w:t>
            </w:r>
            <w:r>
              <w:rPr>
                <w:noProof/>
                <w:webHidden/>
              </w:rPr>
              <w:fldChar w:fldCharType="end"/>
            </w:r>
          </w:hyperlink>
        </w:p>
        <w:p w14:paraId="22060F18" w14:textId="2EC344CF" w:rsidR="00785D47" w:rsidRDefault="00785D47">
          <w:pPr>
            <w:pStyle w:val="TOC2"/>
            <w:tabs>
              <w:tab w:val="right" w:leader="dot" w:pos="9016"/>
            </w:tabs>
            <w:rPr>
              <w:rFonts w:eastAsiaTheme="minorEastAsia"/>
              <w:noProof/>
              <w:sz w:val="24"/>
              <w:szCs w:val="24"/>
              <w:lang w:eastAsia="en-GB"/>
            </w:rPr>
          </w:pPr>
          <w:hyperlink w:anchor="_Toc216688640" w:history="1">
            <w:r w:rsidRPr="004B74BC">
              <w:rPr>
                <w:rStyle w:val="Hyperlink"/>
                <w:noProof/>
              </w:rPr>
              <w:t>1.1.1 RQ1. How accurately can machine learning models predict residential property prices using structured housing and market data?</w:t>
            </w:r>
            <w:r>
              <w:rPr>
                <w:noProof/>
                <w:webHidden/>
              </w:rPr>
              <w:tab/>
            </w:r>
            <w:r>
              <w:rPr>
                <w:noProof/>
                <w:webHidden/>
              </w:rPr>
              <w:fldChar w:fldCharType="begin"/>
            </w:r>
            <w:r>
              <w:rPr>
                <w:noProof/>
                <w:webHidden/>
              </w:rPr>
              <w:instrText xml:space="preserve"> PAGEREF _Toc216688640 \h </w:instrText>
            </w:r>
            <w:r>
              <w:rPr>
                <w:noProof/>
                <w:webHidden/>
              </w:rPr>
            </w:r>
            <w:r>
              <w:rPr>
                <w:noProof/>
                <w:webHidden/>
              </w:rPr>
              <w:fldChar w:fldCharType="separate"/>
            </w:r>
            <w:r>
              <w:rPr>
                <w:noProof/>
                <w:webHidden/>
              </w:rPr>
              <w:t>9</w:t>
            </w:r>
            <w:r>
              <w:rPr>
                <w:noProof/>
                <w:webHidden/>
              </w:rPr>
              <w:fldChar w:fldCharType="end"/>
            </w:r>
          </w:hyperlink>
        </w:p>
        <w:p w14:paraId="5D7DC94F" w14:textId="19D355DA" w:rsidR="00785D47" w:rsidRDefault="00785D47">
          <w:pPr>
            <w:pStyle w:val="TOC2"/>
            <w:tabs>
              <w:tab w:val="right" w:leader="dot" w:pos="9016"/>
            </w:tabs>
            <w:rPr>
              <w:rFonts w:eastAsiaTheme="minorEastAsia"/>
              <w:noProof/>
              <w:sz w:val="24"/>
              <w:szCs w:val="24"/>
              <w:lang w:eastAsia="en-GB"/>
            </w:rPr>
          </w:pPr>
          <w:hyperlink w:anchor="_Toc216688641" w:history="1">
            <w:r w:rsidRPr="004B74BC">
              <w:rPr>
                <w:rStyle w:val="Hyperlink"/>
                <w:noProof/>
              </w:rPr>
              <w:t>1.1.2 RQ2. How can model transparency and ethical considerations be improved when using “black-box” machine learning methods for property price prediction?</w:t>
            </w:r>
            <w:r>
              <w:rPr>
                <w:noProof/>
                <w:webHidden/>
              </w:rPr>
              <w:tab/>
            </w:r>
            <w:r>
              <w:rPr>
                <w:noProof/>
                <w:webHidden/>
              </w:rPr>
              <w:fldChar w:fldCharType="begin"/>
            </w:r>
            <w:r>
              <w:rPr>
                <w:noProof/>
                <w:webHidden/>
              </w:rPr>
              <w:instrText xml:space="preserve"> PAGEREF _Toc216688641 \h </w:instrText>
            </w:r>
            <w:r>
              <w:rPr>
                <w:noProof/>
                <w:webHidden/>
              </w:rPr>
            </w:r>
            <w:r>
              <w:rPr>
                <w:noProof/>
                <w:webHidden/>
              </w:rPr>
              <w:fldChar w:fldCharType="separate"/>
            </w:r>
            <w:r>
              <w:rPr>
                <w:noProof/>
                <w:webHidden/>
              </w:rPr>
              <w:t>9</w:t>
            </w:r>
            <w:r>
              <w:rPr>
                <w:noProof/>
                <w:webHidden/>
              </w:rPr>
              <w:fldChar w:fldCharType="end"/>
            </w:r>
          </w:hyperlink>
        </w:p>
        <w:p w14:paraId="3DA0C161" w14:textId="6DF6DEA5" w:rsidR="00785D47" w:rsidRDefault="00785D47">
          <w:pPr>
            <w:pStyle w:val="TOC1"/>
            <w:tabs>
              <w:tab w:val="right" w:leader="dot" w:pos="9016"/>
            </w:tabs>
            <w:rPr>
              <w:rFonts w:eastAsiaTheme="minorEastAsia"/>
              <w:noProof/>
              <w:sz w:val="24"/>
              <w:szCs w:val="24"/>
              <w:lang w:eastAsia="en-GB"/>
            </w:rPr>
          </w:pPr>
          <w:hyperlink w:anchor="_Toc216688642" w:history="1">
            <w:r w:rsidRPr="004B74BC">
              <w:rPr>
                <w:rStyle w:val="Hyperlink"/>
                <w:noProof/>
              </w:rPr>
              <w:t xml:space="preserve">2.0 Literature Review </w:t>
            </w:r>
            <w:r>
              <w:rPr>
                <w:noProof/>
                <w:webHidden/>
              </w:rPr>
              <w:tab/>
            </w:r>
            <w:r>
              <w:rPr>
                <w:noProof/>
                <w:webHidden/>
              </w:rPr>
              <w:fldChar w:fldCharType="begin"/>
            </w:r>
            <w:r>
              <w:rPr>
                <w:noProof/>
                <w:webHidden/>
              </w:rPr>
              <w:instrText xml:space="preserve"> PAGEREF _Toc216688642 \h </w:instrText>
            </w:r>
            <w:r>
              <w:rPr>
                <w:noProof/>
                <w:webHidden/>
              </w:rPr>
            </w:r>
            <w:r>
              <w:rPr>
                <w:noProof/>
                <w:webHidden/>
              </w:rPr>
              <w:fldChar w:fldCharType="separate"/>
            </w:r>
            <w:r>
              <w:rPr>
                <w:noProof/>
                <w:webHidden/>
              </w:rPr>
              <w:t>10</w:t>
            </w:r>
            <w:r>
              <w:rPr>
                <w:noProof/>
                <w:webHidden/>
              </w:rPr>
              <w:fldChar w:fldCharType="end"/>
            </w:r>
          </w:hyperlink>
        </w:p>
        <w:p w14:paraId="5B276C5F" w14:textId="4B7964A2" w:rsidR="00785D47" w:rsidRDefault="00785D47">
          <w:pPr>
            <w:pStyle w:val="TOC2"/>
            <w:tabs>
              <w:tab w:val="right" w:leader="dot" w:pos="9016"/>
            </w:tabs>
            <w:rPr>
              <w:rFonts w:eastAsiaTheme="minorEastAsia"/>
              <w:noProof/>
              <w:sz w:val="24"/>
              <w:szCs w:val="24"/>
              <w:lang w:eastAsia="en-GB"/>
            </w:rPr>
          </w:pPr>
          <w:hyperlink w:anchor="_Toc216688643" w:history="1">
            <w:r w:rsidRPr="004B74BC">
              <w:rPr>
                <w:rStyle w:val="Hyperlink"/>
                <w:noProof/>
              </w:rPr>
              <w:t>2.1 Hedonic pricing models</w:t>
            </w:r>
            <w:r>
              <w:rPr>
                <w:noProof/>
                <w:webHidden/>
              </w:rPr>
              <w:tab/>
            </w:r>
            <w:r>
              <w:rPr>
                <w:noProof/>
                <w:webHidden/>
              </w:rPr>
              <w:fldChar w:fldCharType="begin"/>
            </w:r>
            <w:r>
              <w:rPr>
                <w:noProof/>
                <w:webHidden/>
              </w:rPr>
              <w:instrText xml:space="preserve"> PAGEREF _Toc216688643 \h </w:instrText>
            </w:r>
            <w:r>
              <w:rPr>
                <w:noProof/>
                <w:webHidden/>
              </w:rPr>
            </w:r>
            <w:r>
              <w:rPr>
                <w:noProof/>
                <w:webHidden/>
              </w:rPr>
              <w:fldChar w:fldCharType="separate"/>
            </w:r>
            <w:r>
              <w:rPr>
                <w:noProof/>
                <w:webHidden/>
              </w:rPr>
              <w:t>10</w:t>
            </w:r>
            <w:r>
              <w:rPr>
                <w:noProof/>
                <w:webHidden/>
              </w:rPr>
              <w:fldChar w:fldCharType="end"/>
            </w:r>
          </w:hyperlink>
        </w:p>
        <w:p w14:paraId="127552F4" w14:textId="7A41FC8B" w:rsidR="00785D47" w:rsidRDefault="00785D47">
          <w:pPr>
            <w:pStyle w:val="TOC2"/>
            <w:tabs>
              <w:tab w:val="right" w:leader="dot" w:pos="9016"/>
            </w:tabs>
            <w:rPr>
              <w:rFonts w:eastAsiaTheme="minorEastAsia"/>
              <w:noProof/>
              <w:sz w:val="24"/>
              <w:szCs w:val="24"/>
              <w:lang w:eastAsia="en-GB"/>
            </w:rPr>
          </w:pPr>
          <w:hyperlink w:anchor="_Toc216688644" w:history="1">
            <w:r w:rsidRPr="004B74BC">
              <w:rPr>
                <w:rStyle w:val="Hyperlink"/>
                <w:noProof/>
              </w:rPr>
              <w:t>2.2 Machine learning models in real estate</w:t>
            </w:r>
            <w:r>
              <w:rPr>
                <w:noProof/>
                <w:webHidden/>
              </w:rPr>
              <w:tab/>
            </w:r>
            <w:r>
              <w:rPr>
                <w:noProof/>
                <w:webHidden/>
              </w:rPr>
              <w:fldChar w:fldCharType="begin"/>
            </w:r>
            <w:r>
              <w:rPr>
                <w:noProof/>
                <w:webHidden/>
              </w:rPr>
              <w:instrText xml:space="preserve"> PAGEREF _Toc216688644 \h </w:instrText>
            </w:r>
            <w:r>
              <w:rPr>
                <w:noProof/>
                <w:webHidden/>
              </w:rPr>
            </w:r>
            <w:r>
              <w:rPr>
                <w:noProof/>
                <w:webHidden/>
              </w:rPr>
              <w:fldChar w:fldCharType="separate"/>
            </w:r>
            <w:r>
              <w:rPr>
                <w:noProof/>
                <w:webHidden/>
              </w:rPr>
              <w:t>10</w:t>
            </w:r>
            <w:r>
              <w:rPr>
                <w:noProof/>
                <w:webHidden/>
              </w:rPr>
              <w:fldChar w:fldCharType="end"/>
            </w:r>
          </w:hyperlink>
        </w:p>
        <w:p w14:paraId="39FC1755" w14:textId="341AEC55" w:rsidR="00785D47" w:rsidRDefault="00785D47">
          <w:pPr>
            <w:pStyle w:val="TOC2"/>
            <w:tabs>
              <w:tab w:val="right" w:leader="dot" w:pos="9016"/>
            </w:tabs>
            <w:rPr>
              <w:rFonts w:eastAsiaTheme="minorEastAsia"/>
              <w:noProof/>
              <w:sz w:val="24"/>
              <w:szCs w:val="24"/>
              <w:lang w:eastAsia="en-GB"/>
            </w:rPr>
          </w:pPr>
          <w:hyperlink w:anchor="_Toc216688645" w:history="1">
            <w:r w:rsidRPr="004B74BC">
              <w:rPr>
                <w:rStyle w:val="Hyperlink"/>
                <w:noProof/>
              </w:rPr>
              <w:t>2.3 XGBoost</w:t>
            </w:r>
            <w:r>
              <w:rPr>
                <w:noProof/>
                <w:webHidden/>
              </w:rPr>
              <w:tab/>
            </w:r>
            <w:r>
              <w:rPr>
                <w:noProof/>
                <w:webHidden/>
              </w:rPr>
              <w:fldChar w:fldCharType="begin"/>
            </w:r>
            <w:r>
              <w:rPr>
                <w:noProof/>
                <w:webHidden/>
              </w:rPr>
              <w:instrText xml:space="preserve"> PAGEREF _Toc216688645 \h </w:instrText>
            </w:r>
            <w:r>
              <w:rPr>
                <w:noProof/>
                <w:webHidden/>
              </w:rPr>
            </w:r>
            <w:r>
              <w:rPr>
                <w:noProof/>
                <w:webHidden/>
              </w:rPr>
              <w:fldChar w:fldCharType="separate"/>
            </w:r>
            <w:r>
              <w:rPr>
                <w:noProof/>
                <w:webHidden/>
              </w:rPr>
              <w:t>12</w:t>
            </w:r>
            <w:r>
              <w:rPr>
                <w:noProof/>
                <w:webHidden/>
              </w:rPr>
              <w:fldChar w:fldCharType="end"/>
            </w:r>
          </w:hyperlink>
        </w:p>
        <w:p w14:paraId="1717F6AB" w14:textId="19377B23" w:rsidR="00785D47" w:rsidRDefault="00785D47">
          <w:pPr>
            <w:pStyle w:val="TOC2"/>
            <w:tabs>
              <w:tab w:val="right" w:leader="dot" w:pos="9016"/>
            </w:tabs>
            <w:rPr>
              <w:rFonts w:eastAsiaTheme="minorEastAsia"/>
              <w:noProof/>
              <w:sz w:val="24"/>
              <w:szCs w:val="24"/>
              <w:lang w:eastAsia="en-GB"/>
            </w:rPr>
          </w:pPr>
          <w:hyperlink w:anchor="_Toc216688646" w:history="1">
            <w:r w:rsidRPr="004B74BC">
              <w:rPr>
                <w:rStyle w:val="Hyperlink"/>
                <w:noProof/>
              </w:rPr>
              <w:t>2.4 Random forest</w:t>
            </w:r>
            <w:r>
              <w:rPr>
                <w:noProof/>
                <w:webHidden/>
              </w:rPr>
              <w:tab/>
            </w:r>
            <w:r>
              <w:rPr>
                <w:noProof/>
                <w:webHidden/>
              </w:rPr>
              <w:fldChar w:fldCharType="begin"/>
            </w:r>
            <w:r>
              <w:rPr>
                <w:noProof/>
                <w:webHidden/>
              </w:rPr>
              <w:instrText xml:space="preserve"> PAGEREF _Toc216688646 \h </w:instrText>
            </w:r>
            <w:r>
              <w:rPr>
                <w:noProof/>
                <w:webHidden/>
              </w:rPr>
            </w:r>
            <w:r>
              <w:rPr>
                <w:noProof/>
                <w:webHidden/>
              </w:rPr>
              <w:fldChar w:fldCharType="separate"/>
            </w:r>
            <w:r>
              <w:rPr>
                <w:noProof/>
                <w:webHidden/>
              </w:rPr>
              <w:t>13</w:t>
            </w:r>
            <w:r>
              <w:rPr>
                <w:noProof/>
                <w:webHidden/>
              </w:rPr>
              <w:fldChar w:fldCharType="end"/>
            </w:r>
          </w:hyperlink>
        </w:p>
        <w:p w14:paraId="0D5EA8FC" w14:textId="222B833E" w:rsidR="00785D47" w:rsidRDefault="00785D47">
          <w:pPr>
            <w:pStyle w:val="TOC2"/>
            <w:tabs>
              <w:tab w:val="right" w:leader="dot" w:pos="9016"/>
            </w:tabs>
            <w:rPr>
              <w:rFonts w:eastAsiaTheme="minorEastAsia"/>
              <w:noProof/>
              <w:sz w:val="24"/>
              <w:szCs w:val="24"/>
              <w:lang w:eastAsia="en-GB"/>
            </w:rPr>
          </w:pPr>
          <w:hyperlink w:anchor="_Toc216688647" w:history="1">
            <w:r w:rsidRPr="004B74BC">
              <w:rPr>
                <w:rStyle w:val="Hyperlink"/>
                <w:noProof/>
              </w:rPr>
              <w:t>2.5 Linear regression</w:t>
            </w:r>
            <w:r>
              <w:rPr>
                <w:noProof/>
                <w:webHidden/>
              </w:rPr>
              <w:tab/>
            </w:r>
            <w:r>
              <w:rPr>
                <w:noProof/>
                <w:webHidden/>
              </w:rPr>
              <w:fldChar w:fldCharType="begin"/>
            </w:r>
            <w:r>
              <w:rPr>
                <w:noProof/>
                <w:webHidden/>
              </w:rPr>
              <w:instrText xml:space="preserve"> PAGEREF _Toc216688647 \h </w:instrText>
            </w:r>
            <w:r>
              <w:rPr>
                <w:noProof/>
                <w:webHidden/>
              </w:rPr>
            </w:r>
            <w:r>
              <w:rPr>
                <w:noProof/>
                <w:webHidden/>
              </w:rPr>
              <w:fldChar w:fldCharType="separate"/>
            </w:r>
            <w:r>
              <w:rPr>
                <w:noProof/>
                <w:webHidden/>
              </w:rPr>
              <w:t>14</w:t>
            </w:r>
            <w:r>
              <w:rPr>
                <w:noProof/>
                <w:webHidden/>
              </w:rPr>
              <w:fldChar w:fldCharType="end"/>
            </w:r>
          </w:hyperlink>
        </w:p>
        <w:p w14:paraId="03857B21" w14:textId="685C8A20" w:rsidR="00785D47" w:rsidRDefault="00785D47">
          <w:pPr>
            <w:pStyle w:val="TOC2"/>
            <w:tabs>
              <w:tab w:val="right" w:leader="dot" w:pos="9016"/>
            </w:tabs>
            <w:rPr>
              <w:rFonts w:eastAsiaTheme="minorEastAsia"/>
              <w:noProof/>
              <w:sz w:val="24"/>
              <w:szCs w:val="24"/>
              <w:lang w:eastAsia="en-GB"/>
            </w:rPr>
          </w:pPr>
          <w:hyperlink w:anchor="_Toc216688648" w:history="1">
            <w:r w:rsidRPr="004B74BC">
              <w:rPr>
                <w:rStyle w:val="Hyperlink"/>
                <w:rFonts w:asciiTheme="majorHAnsi" w:eastAsiaTheme="majorEastAsia" w:hAnsiTheme="majorHAnsi" w:cstheme="majorBidi"/>
                <w:noProof/>
              </w:rPr>
              <w:t>2.6 Challenges in data</w:t>
            </w:r>
            <w:r>
              <w:rPr>
                <w:noProof/>
                <w:webHidden/>
              </w:rPr>
              <w:tab/>
            </w:r>
            <w:r>
              <w:rPr>
                <w:noProof/>
                <w:webHidden/>
              </w:rPr>
              <w:fldChar w:fldCharType="begin"/>
            </w:r>
            <w:r>
              <w:rPr>
                <w:noProof/>
                <w:webHidden/>
              </w:rPr>
              <w:instrText xml:space="preserve"> PAGEREF _Toc216688648 \h </w:instrText>
            </w:r>
            <w:r>
              <w:rPr>
                <w:noProof/>
                <w:webHidden/>
              </w:rPr>
            </w:r>
            <w:r>
              <w:rPr>
                <w:noProof/>
                <w:webHidden/>
              </w:rPr>
              <w:fldChar w:fldCharType="separate"/>
            </w:r>
            <w:r>
              <w:rPr>
                <w:noProof/>
                <w:webHidden/>
              </w:rPr>
              <w:t>15</w:t>
            </w:r>
            <w:r>
              <w:rPr>
                <w:noProof/>
                <w:webHidden/>
              </w:rPr>
              <w:fldChar w:fldCharType="end"/>
            </w:r>
          </w:hyperlink>
        </w:p>
        <w:p w14:paraId="32D16194" w14:textId="4BB7820D" w:rsidR="00785D47" w:rsidRDefault="00785D47">
          <w:pPr>
            <w:pStyle w:val="TOC2"/>
            <w:tabs>
              <w:tab w:val="right" w:leader="dot" w:pos="9016"/>
            </w:tabs>
            <w:rPr>
              <w:rFonts w:eastAsiaTheme="minorEastAsia"/>
              <w:noProof/>
              <w:sz w:val="24"/>
              <w:szCs w:val="24"/>
              <w:lang w:eastAsia="en-GB"/>
            </w:rPr>
          </w:pPr>
          <w:hyperlink w:anchor="_Toc216688649" w:history="1">
            <w:r w:rsidRPr="004B74BC">
              <w:rPr>
                <w:rStyle w:val="Hyperlink"/>
                <w:noProof/>
              </w:rPr>
              <w:t>2.7 Other studies to compare against</w:t>
            </w:r>
            <w:r>
              <w:rPr>
                <w:noProof/>
                <w:webHidden/>
              </w:rPr>
              <w:tab/>
            </w:r>
            <w:r>
              <w:rPr>
                <w:noProof/>
                <w:webHidden/>
              </w:rPr>
              <w:fldChar w:fldCharType="begin"/>
            </w:r>
            <w:r>
              <w:rPr>
                <w:noProof/>
                <w:webHidden/>
              </w:rPr>
              <w:instrText xml:space="preserve"> PAGEREF _Toc216688649 \h </w:instrText>
            </w:r>
            <w:r>
              <w:rPr>
                <w:noProof/>
                <w:webHidden/>
              </w:rPr>
            </w:r>
            <w:r>
              <w:rPr>
                <w:noProof/>
                <w:webHidden/>
              </w:rPr>
              <w:fldChar w:fldCharType="separate"/>
            </w:r>
            <w:r>
              <w:rPr>
                <w:noProof/>
                <w:webHidden/>
              </w:rPr>
              <w:t>16</w:t>
            </w:r>
            <w:r>
              <w:rPr>
                <w:noProof/>
                <w:webHidden/>
              </w:rPr>
              <w:fldChar w:fldCharType="end"/>
            </w:r>
          </w:hyperlink>
        </w:p>
        <w:p w14:paraId="25993446" w14:textId="0F3E03F4" w:rsidR="00785D47" w:rsidRDefault="00785D47">
          <w:pPr>
            <w:pStyle w:val="TOC3"/>
            <w:tabs>
              <w:tab w:val="right" w:leader="dot" w:pos="9016"/>
            </w:tabs>
            <w:rPr>
              <w:rFonts w:eastAsiaTheme="minorEastAsia"/>
              <w:noProof/>
              <w:sz w:val="24"/>
              <w:szCs w:val="24"/>
              <w:lang w:eastAsia="en-GB"/>
            </w:rPr>
          </w:pPr>
          <w:hyperlink w:anchor="_Toc216688650" w:history="1">
            <w:r w:rsidRPr="004B74BC">
              <w:rPr>
                <w:rStyle w:val="Hyperlink"/>
                <w:noProof/>
              </w:rPr>
              <w:t>2.7.1 Kuala Lampur</w:t>
            </w:r>
            <w:r>
              <w:rPr>
                <w:noProof/>
                <w:webHidden/>
              </w:rPr>
              <w:tab/>
            </w:r>
            <w:r>
              <w:rPr>
                <w:noProof/>
                <w:webHidden/>
              </w:rPr>
              <w:fldChar w:fldCharType="begin"/>
            </w:r>
            <w:r>
              <w:rPr>
                <w:noProof/>
                <w:webHidden/>
              </w:rPr>
              <w:instrText xml:space="preserve"> PAGEREF _Toc216688650 \h </w:instrText>
            </w:r>
            <w:r>
              <w:rPr>
                <w:noProof/>
                <w:webHidden/>
              </w:rPr>
            </w:r>
            <w:r>
              <w:rPr>
                <w:noProof/>
                <w:webHidden/>
              </w:rPr>
              <w:fldChar w:fldCharType="separate"/>
            </w:r>
            <w:r>
              <w:rPr>
                <w:noProof/>
                <w:webHidden/>
              </w:rPr>
              <w:t>16</w:t>
            </w:r>
            <w:r>
              <w:rPr>
                <w:noProof/>
                <w:webHidden/>
              </w:rPr>
              <w:fldChar w:fldCharType="end"/>
            </w:r>
          </w:hyperlink>
        </w:p>
        <w:p w14:paraId="01771C2D" w14:textId="470DB58E" w:rsidR="00785D47" w:rsidRDefault="00785D47">
          <w:pPr>
            <w:pStyle w:val="TOC3"/>
            <w:tabs>
              <w:tab w:val="right" w:leader="dot" w:pos="9016"/>
            </w:tabs>
            <w:rPr>
              <w:rFonts w:eastAsiaTheme="minorEastAsia"/>
              <w:noProof/>
              <w:sz w:val="24"/>
              <w:szCs w:val="24"/>
              <w:lang w:eastAsia="en-GB"/>
            </w:rPr>
          </w:pPr>
          <w:hyperlink w:anchor="_Toc216688651" w:history="1">
            <w:r w:rsidRPr="004B74BC">
              <w:rPr>
                <w:rStyle w:val="Hyperlink"/>
                <w:noProof/>
              </w:rPr>
              <w:t>2.7.2   2</w:t>
            </w:r>
            <w:r w:rsidRPr="004B74BC">
              <w:rPr>
                <w:rStyle w:val="Hyperlink"/>
                <w:noProof/>
                <w:vertAlign w:val="superscript"/>
              </w:rPr>
              <w:t>nd</w:t>
            </w:r>
            <w:r w:rsidRPr="004B74BC">
              <w:rPr>
                <w:rStyle w:val="Hyperlink"/>
                <w:noProof/>
              </w:rPr>
              <w:t xml:space="preserve"> study - AI in Real Estate: Forecasting House Prices with Advanced Machine Learning Models</w:t>
            </w:r>
            <w:r>
              <w:rPr>
                <w:noProof/>
                <w:webHidden/>
              </w:rPr>
              <w:tab/>
            </w:r>
            <w:r>
              <w:rPr>
                <w:noProof/>
                <w:webHidden/>
              </w:rPr>
              <w:fldChar w:fldCharType="begin"/>
            </w:r>
            <w:r>
              <w:rPr>
                <w:noProof/>
                <w:webHidden/>
              </w:rPr>
              <w:instrText xml:space="preserve"> PAGEREF _Toc216688651 \h </w:instrText>
            </w:r>
            <w:r>
              <w:rPr>
                <w:noProof/>
                <w:webHidden/>
              </w:rPr>
            </w:r>
            <w:r>
              <w:rPr>
                <w:noProof/>
                <w:webHidden/>
              </w:rPr>
              <w:fldChar w:fldCharType="separate"/>
            </w:r>
            <w:r>
              <w:rPr>
                <w:noProof/>
                <w:webHidden/>
              </w:rPr>
              <w:t>18</w:t>
            </w:r>
            <w:r>
              <w:rPr>
                <w:noProof/>
                <w:webHidden/>
              </w:rPr>
              <w:fldChar w:fldCharType="end"/>
            </w:r>
          </w:hyperlink>
        </w:p>
        <w:p w14:paraId="5180AD68" w14:textId="7C3D30B6" w:rsidR="00785D47" w:rsidRDefault="00785D47">
          <w:pPr>
            <w:pStyle w:val="TOC1"/>
            <w:tabs>
              <w:tab w:val="right" w:leader="dot" w:pos="9016"/>
            </w:tabs>
            <w:rPr>
              <w:rFonts w:eastAsiaTheme="minorEastAsia"/>
              <w:noProof/>
              <w:sz w:val="24"/>
              <w:szCs w:val="24"/>
              <w:lang w:eastAsia="en-GB"/>
            </w:rPr>
          </w:pPr>
          <w:hyperlink w:anchor="_Toc216688652" w:history="1">
            <w:r w:rsidRPr="004B74BC">
              <w:rPr>
                <w:rStyle w:val="Hyperlink"/>
                <w:noProof/>
              </w:rPr>
              <w:t>3.0 Data and Methodology</w:t>
            </w:r>
            <w:r>
              <w:rPr>
                <w:noProof/>
                <w:webHidden/>
              </w:rPr>
              <w:tab/>
            </w:r>
            <w:r>
              <w:rPr>
                <w:noProof/>
                <w:webHidden/>
              </w:rPr>
              <w:fldChar w:fldCharType="begin"/>
            </w:r>
            <w:r>
              <w:rPr>
                <w:noProof/>
                <w:webHidden/>
              </w:rPr>
              <w:instrText xml:space="preserve"> PAGEREF _Toc216688652 \h </w:instrText>
            </w:r>
            <w:r>
              <w:rPr>
                <w:noProof/>
                <w:webHidden/>
              </w:rPr>
            </w:r>
            <w:r>
              <w:rPr>
                <w:noProof/>
                <w:webHidden/>
              </w:rPr>
              <w:fldChar w:fldCharType="separate"/>
            </w:r>
            <w:r>
              <w:rPr>
                <w:noProof/>
                <w:webHidden/>
              </w:rPr>
              <w:t>19</w:t>
            </w:r>
            <w:r>
              <w:rPr>
                <w:noProof/>
                <w:webHidden/>
              </w:rPr>
              <w:fldChar w:fldCharType="end"/>
            </w:r>
          </w:hyperlink>
        </w:p>
        <w:p w14:paraId="50895E6D" w14:textId="7CFDA97F" w:rsidR="00785D47" w:rsidRDefault="00785D47">
          <w:pPr>
            <w:pStyle w:val="TOC2"/>
            <w:tabs>
              <w:tab w:val="right" w:leader="dot" w:pos="9016"/>
            </w:tabs>
            <w:rPr>
              <w:rFonts w:eastAsiaTheme="minorEastAsia"/>
              <w:noProof/>
              <w:sz w:val="24"/>
              <w:szCs w:val="24"/>
              <w:lang w:eastAsia="en-GB"/>
            </w:rPr>
          </w:pPr>
          <w:hyperlink w:anchor="_Toc216688653" w:history="1">
            <w:r w:rsidRPr="004B74BC">
              <w:rPr>
                <w:rStyle w:val="Hyperlink"/>
                <w:noProof/>
              </w:rPr>
              <w:t>3.1 overview</w:t>
            </w:r>
            <w:r>
              <w:rPr>
                <w:noProof/>
                <w:webHidden/>
              </w:rPr>
              <w:tab/>
            </w:r>
            <w:r>
              <w:rPr>
                <w:noProof/>
                <w:webHidden/>
              </w:rPr>
              <w:fldChar w:fldCharType="begin"/>
            </w:r>
            <w:r>
              <w:rPr>
                <w:noProof/>
                <w:webHidden/>
              </w:rPr>
              <w:instrText xml:space="preserve"> PAGEREF _Toc216688653 \h </w:instrText>
            </w:r>
            <w:r>
              <w:rPr>
                <w:noProof/>
                <w:webHidden/>
              </w:rPr>
            </w:r>
            <w:r>
              <w:rPr>
                <w:noProof/>
                <w:webHidden/>
              </w:rPr>
              <w:fldChar w:fldCharType="separate"/>
            </w:r>
            <w:r>
              <w:rPr>
                <w:noProof/>
                <w:webHidden/>
              </w:rPr>
              <w:t>19</w:t>
            </w:r>
            <w:r>
              <w:rPr>
                <w:noProof/>
                <w:webHidden/>
              </w:rPr>
              <w:fldChar w:fldCharType="end"/>
            </w:r>
          </w:hyperlink>
        </w:p>
        <w:p w14:paraId="40F85344" w14:textId="35FE1E63" w:rsidR="00785D47" w:rsidRDefault="00785D47">
          <w:pPr>
            <w:pStyle w:val="TOC2"/>
            <w:tabs>
              <w:tab w:val="right" w:leader="dot" w:pos="9016"/>
            </w:tabs>
            <w:rPr>
              <w:rFonts w:eastAsiaTheme="minorEastAsia"/>
              <w:noProof/>
              <w:sz w:val="24"/>
              <w:szCs w:val="24"/>
              <w:lang w:eastAsia="en-GB"/>
            </w:rPr>
          </w:pPr>
          <w:hyperlink w:anchor="_Toc216688654" w:history="1">
            <w:r w:rsidRPr="004B74BC">
              <w:rPr>
                <w:rStyle w:val="Hyperlink"/>
                <w:noProof/>
                <w:lang w:val="it-IT"/>
              </w:rPr>
              <w:t>3.2 Data sets</w:t>
            </w:r>
            <w:r>
              <w:rPr>
                <w:noProof/>
                <w:webHidden/>
              </w:rPr>
              <w:tab/>
            </w:r>
            <w:r>
              <w:rPr>
                <w:noProof/>
                <w:webHidden/>
              </w:rPr>
              <w:fldChar w:fldCharType="begin"/>
            </w:r>
            <w:r>
              <w:rPr>
                <w:noProof/>
                <w:webHidden/>
              </w:rPr>
              <w:instrText xml:space="preserve"> PAGEREF _Toc216688654 \h </w:instrText>
            </w:r>
            <w:r>
              <w:rPr>
                <w:noProof/>
                <w:webHidden/>
              </w:rPr>
            </w:r>
            <w:r>
              <w:rPr>
                <w:noProof/>
                <w:webHidden/>
              </w:rPr>
              <w:fldChar w:fldCharType="separate"/>
            </w:r>
            <w:r>
              <w:rPr>
                <w:noProof/>
                <w:webHidden/>
              </w:rPr>
              <w:t>21</w:t>
            </w:r>
            <w:r>
              <w:rPr>
                <w:noProof/>
                <w:webHidden/>
              </w:rPr>
              <w:fldChar w:fldCharType="end"/>
            </w:r>
          </w:hyperlink>
        </w:p>
        <w:p w14:paraId="119F1F1D" w14:textId="70B50A77" w:rsidR="00785D47" w:rsidRDefault="00785D47">
          <w:pPr>
            <w:pStyle w:val="TOC3"/>
            <w:tabs>
              <w:tab w:val="right" w:leader="dot" w:pos="9016"/>
            </w:tabs>
            <w:rPr>
              <w:rFonts w:eastAsiaTheme="minorEastAsia"/>
              <w:noProof/>
              <w:sz w:val="24"/>
              <w:szCs w:val="24"/>
              <w:lang w:eastAsia="en-GB"/>
            </w:rPr>
          </w:pPr>
          <w:hyperlink w:anchor="_Toc216688655" w:history="1">
            <w:r w:rsidRPr="004B74BC">
              <w:rPr>
                <w:rStyle w:val="Hyperlink"/>
                <w:noProof/>
              </w:rPr>
              <w:t>3.3 Pipeline Diagram</w:t>
            </w:r>
            <w:r>
              <w:rPr>
                <w:noProof/>
                <w:webHidden/>
              </w:rPr>
              <w:tab/>
            </w:r>
            <w:r>
              <w:rPr>
                <w:noProof/>
                <w:webHidden/>
              </w:rPr>
              <w:fldChar w:fldCharType="begin"/>
            </w:r>
            <w:r>
              <w:rPr>
                <w:noProof/>
                <w:webHidden/>
              </w:rPr>
              <w:instrText xml:space="preserve"> PAGEREF _Toc216688655 \h </w:instrText>
            </w:r>
            <w:r>
              <w:rPr>
                <w:noProof/>
                <w:webHidden/>
              </w:rPr>
            </w:r>
            <w:r>
              <w:rPr>
                <w:noProof/>
                <w:webHidden/>
              </w:rPr>
              <w:fldChar w:fldCharType="separate"/>
            </w:r>
            <w:r>
              <w:rPr>
                <w:noProof/>
                <w:webHidden/>
              </w:rPr>
              <w:t>22</w:t>
            </w:r>
            <w:r>
              <w:rPr>
                <w:noProof/>
                <w:webHidden/>
              </w:rPr>
              <w:fldChar w:fldCharType="end"/>
            </w:r>
          </w:hyperlink>
        </w:p>
        <w:p w14:paraId="207952FC" w14:textId="23DD8170" w:rsidR="00785D47" w:rsidRDefault="00785D47">
          <w:pPr>
            <w:pStyle w:val="TOC3"/>
            <w:tabs>
              <w:tab w:val="right" w:leader="dot" w:pos="9016"/>
            </w:tabs>
            <w:rPr>
              <w:rFonts w:eastAsiaTheme="minorEastAsia"/>
              <w:noProof/>
              <w:sz w:val="24"/>
              <w:szCs w:val="24"/>
              <w:lang w:eastAsia="en-GB"/>
            </w:rPr>
          </w:pPr>
          <w:hyperlink w:anchor="_Toc216688656" w:history="1">
            <w:r w:rsidRPr="004B74BC">
              <w:rPr>
                <w:rStyle w:val="Hyperlink"/>
                <w:noProof/>
              </w:rPr>
              <w:t>3.4 fields</w:t>
            </w:r>
            <w:r>
              <w:rPr>
                <w:noProof/>
                <w:webHidden/>
              </w:rPr>
              <w:tab/>
            </w:r>
            <w:r>
              <w:rPr>
                <w:noProof/>
                <w:webHidden/>
              </w:rPr>
              <w:fldChar w:fldCharType="begin"/>
            </w:r>
            <w:r>
              <w:rPr>
                <w:noProof/>
                <w:webHidden/>
              </w:rPr>
              <w:instrText xml:space="preserve"> PAGEREF _Toc216688656 \h </w:instrText>
            </w:r>
            <w:r>
              <w:rPr>
                <w:noProof/>
                <w:webHidden/>
              </w:rPr>
            </w:r>
            <w:r>
              <w:rPr>
                <w:noProof/>
                <w:webHidden/>
              </w:rPr>
              <w:fldChar w:fldCharType="separate"/>
            </w:r>
            <w:r>
              <w:rPr>
                <w:noProof/>
                <w:webHidden/>
              </w:rPr>
              <w:t>23</w:t>
            </w:r>
            <w:r>
              <w:rPr>
                <w:noProof/>
                <w:webHidden/>
              </w:rPr>
              <w:fldChar w:fldCharType="end"/>
            </w:r>
          </w:hyperlink>
        </w:p>
        <w:p w14:paraId="697150E8" w14:textId="47CB15BD" w:rsidR="00785D47" w:rsidRDefault="00785D47">
          <w:pPr>
            <w:pStyle w:val="TOC3"/>
            <w:tabs>
              <w:tab w:val="right" w:leader="dot" w:pos="9016"/>
            </w:tabs>
            <w:rPr>
              <w:rFonts w:eastAsiaTheme="minorEastAsia"/>
              <w:noProof/>
              <w:sz w:val="24"/>
              <w:szCs w:val="24"/>
              <w:lang w:eastAsia="en-GB"/>
            </w:rPr>
          </w:pPr>
          <w:hyperlink w:anchor="_Toc216688657" w:history="1">
            <w:r w:rsidRPr="004B74BC">
              <w:rPr>
                <w:rStyle w:val="Hyperlink"/>
                <w:noProof/>
              </w:rPr>
              <w:t>3.5 Clean data</w:t>
            </w:r>
            <w:r>
              <w:rPr>
                <w:noProof/>
                <w:webHidden/>
              </w:rPr>
              <w:tab/>
            </w:r>
            <w:r>
              <w:rPr>
                <w:noProof/>
                <w:webHidden/>
              </w:rPr>
              <w:fldChar w:fldCharType="begin"/>
            </w:r>
            <w:r>
              <w:rPr>
                <w:noProof/>
                <w:webHidden/>
              </w:rPr>
              <w:instrText xml:space="preserve"> PAGEREF _Toc216688657 \h </w:instrText>
            </w:r>
            <w:r>
              <w:rPr>
                <w:noProof/>
                <w:webHidden/>
              </w:rPr>
            </w:r>
            <w:r>
              <w:rPr>
                <w:noProof/>
                <w:webHidden/>
              </w:rPr>
              <w:fldChar w:fldCharType="separate"/>
            </w:r>
            <w:r>
              <w:rPr>
                <w:noProof/>
                <w:webHidden/>
              </w:rPr>
              <w:t>24</w:t>
            </w:r>
            <w:r>
              <w:rPr>
                <w:noProof/>
                <w:webHidden/>
              </w:rPr>
              <w:fldChar w:fldCharType="end"/>
            </w:r>
          </w:hyperlink>
        </w:p>
        <w:p w14:paraId="3B39B96F" w14:textId="0B1915A1" w:rsidR="00785D47" w:rsidRDefault="00785D47">
          <w:pPr>
            <w:pStyle w:val="TOC2"/>
            <w:tabs>
              <w:tab w:val="right" w:leader="dot" w:pos="9016"/>
            </w:tabs>
            <w:rPr>
              <w:rFonts w:eastAsiaTheme="minorEastAsia"/>
              <w:noProof/>
              <w:sz w:val="24"/>
              <w:szCs w:val="24"/>
              <w:lang w:eastAsia="en-GB"/>
            </w:rPr>
          </w:pPr>
          <w:hyperlink w:anchor="_Toc216688658" w:history="1">
            <w:r w:rsidRPr="004B74BC">
              <w:rPr>
                <w:rStyle w:val="Hyperlink"/>
                <w:noProof/>
              </w:rPr>
              <w:t>4.0 Model outputs</w:t>
            </w:r>
            <w:r>
              <w:rPr>
                <w:noProof/>
                <w:webHidden/>
              </w:rPr>
              <w:tab/>
            </w:r>
            <w:r>
              <w:rPr>
                <w:noProof/>
                <w:webHidden/>
              </w:rPr>
              <w:fldChar w:fldCharType="begin"/>
            </w:r>
            <w:r>
              <w:rPr>
                <w:noProof/>
                <w:webHidden/>
              </w:rPr>
              <w:instrText xml:space="preserve"> PAGEREF _Toc216688658 \h </w:instrText>
            </w:r>
            <w:r>
              <w:rPr>
                <w:noProof/>
                <w:webHidden/>
              </w:rPr>
            </w:r>
            <w:r>
              <w:rPr>
                <w:noProof/>
                <w:webHidden/>
              </w:rPr>
              <w:fldChar w:fldCharType="separate"/>
            </w:r>
            <w:r>
              <w:rPr>
                <w:noProof/>
                <w:webHidden/>
              </w:rPr>
              <w:t>28</w:t>
            </w:r>
            <w:r>
              <w:rPr>
                <w:noProof/>
                <w:webHidden/>
              </w:rPr>
              <w:fldChar w:fldCharType="end"/>
            </w:r>
          </w:hyperlink>
        </w:p>
        <w:p w14:paraId="308BB968" w14:textId="52E9527E" w:rsidR="00785D47" w:rsidRDefault="00785D47">
          <w:pPr>
            <w:pStyle w:val="TOC3"/>
            <w:tabs>
              <w:tab w:val="right" w:leader="dot" w:pos="9016"/>
            </w:tabs>
            <w:rPr>
              <w:rFonts w:eastAsiaTheme="minorEastAsia"/>
              <w:noProof/>
              <w:sz w:val="24"/>
              <w:szCs w:val="24"/>
              <w:lang w:eastAsia="en-GB"/>
            </w:rPr>
          </w:pPr>
          <w:hyperlink w:anchor="_Toc216688659" w:history="1">
            <w:r w:rsidRPr="004B74BC">
              <w:rPr>
                <w:rStyle w:val="Hyperlink"/>
                <w:noProof/>
              </w:rPr>
              <w:t>4.1 Mathematical model 1: Linear regression</w:t>
            </w:r>
            <w:r>
              <w:rPr>
                <w:noProof/>
                <w:webHidden/>
              </w:rPr>
              <w:tab/>
            </w:r>
            <w:r>
              <w:rPr>
                <w:noProof/>
                <w:webHidden/>
              </w:rPr>
              <w:fldChar w:fldCharType="begin"/>
            </w:r>
            <w:r>
              <w:rPr>
                <w:noProof/>
                <w:webHidden/>
              </w:rPr>
              <w:instrText xml:space="preserve"> PAGEREF _Toc216688659 \h </w:instrText>
            </w:r>
            <w:r>
              <w:rPr>
                <w:noProof/>
                <w:webHidden/>
              </w:rPr>
            </w:r>
            <w:r>
              <w:rPr>
                <w:noProof/>
                <w:webHidden/>
              </w:rPr>
              <w:fldChar w:fldCharType="separate"/>
            </w:r>
            <w:r>
              <w:rPr>
                <w:noProof/>
                <w:webHidden/>
              </w:rPr>
              <w:t>28</w:t>
            </w:r>
            <w:r>
              <w:rPr>
                <w:noProof/>
                <w:webHidden/>
              </w:rPr>
              <w:fldChar w:fldCharType="end"/>
            </w:r>
          </w:hyperlink>
        </w:p>
        <w:p w14:paraId="7B549BB3" w14:textId="332BB517" w:rsidR="00785D47" w:rsidRDefault="00785D47">
          <w:pPr>
            <w:pStyle w:val="TOC3"/>
            <w:tabs>
              <w:tab w:val="right" w:leader="dot" w:pos="9016"/>
            </w:tabs>
            <w:rPr>
              <w:rFonts w:eastAsiaTheme="minorEastAsia"/>
              <w:noProof/>
              <w:sz w:val="24"/>
              <w:szCs w:val="24"/>
              <w:lang w:eastAsia="en-GB"/>
            </w:rPr>
          </w:pPr>
          <w:hyperlink w:anchor="_Toc216688660" w:history="1">
            <w:r w:rsidRPr="004B74BC">
              <w:rPr>
                <w:rStyle w:val="Hyperlink"/>
                <w:noProof/>
              </w:rPr>
              <w:t>4.2 Model 2 : Random forest</w:t>
            </w:r>
            <w:r>
              <w:rPr>
                <w:noProof/>
                <w:webHidden/>
              </w:rPr>
              <w:tab/>
            </w:r>
            <w:r>
              <w:rPr>
                <w:noProof/>
                <w:webHidden/>
              </w:rPr>
              <w:fldChar w:fldCharType="begin"/>
            </w:r>
            <w:r>
              <w:rPr>
                <w:noProof/>
                <w:webHidden/>
              </w:rPr>
              <w:instrText xml:space="preserve"> PAGEREF _Toc216688660 \h </w:instrText>
            </w:r>
            <w:r>
              <w:rPr>
                <w:noProof/>
                <w:webHidden/>
              </w:rPr>
            </w:r>
            <w:r>
              <w:rPr>
                <w:noProof/>
                <w:webHidden/>
              </w:rPr>
              <w:fldChar w:fldCharType="separate"/>
            </w:r>
            <w:r>
              <w:rPr>
                <w:noProof/>
                <w:webHidden/>
              </w:rPr>
              <w:t>28</w:t>
            </w:r>
            <w:r>
              <w:rPr>
                <w:noProof/>
                <w:webHidden/>
              </w:rPr>
              <w:fldChar w:fldCharType="end"/>
            </w:r>
          </w:hyperlink>
        </w:p>
        <w:p w14:paraId="77E628D2" w14:textId="5503EDD2" w:rsidR="00785D47" w:rsidRDefault="00785D47">
          <w:pPr>
            <w:pStyle w:val="TOC2"/>
            <w:tabs>
              <w:tab w:val="right" w:leader="dot" w:pos="9016"/>
            </w:tabs>
            <w:rPr>
              <w:rFonts w:eastAsiaTheme="minorEastAsia"/>
              <w:noProof/>
              <w:sz w:val="24"/>
              <w:szCs w:val="24"/>
              <w:lang w:eastAsia="en-GB"/>
            </w:rPr>
          </w:pPr>
          <w:hyperlink w:anchor="_Toc216688661" w:history="1">
            <w:r w:rsidRPr="004B74BC">
              <w:rPr>
                <w:rStyle w:val="Hyperlink"/>
                <w:noProof/>
              </w:rPr>
              <w:t>4.3 Model 3 : decision tree model</w:t>
            </w:r>
            <w:r>
              <w:rPr>
                <w:noProof/>
                <w:webHidden/>
              </w:rPr>
              <w:tab/>
            </w:r>
            <w:r>
              <w:rPr>
                <w:noProof/>
                <w:webHidden/>
              </w:rPr>
              <w:fldChar w:fldCharType="begin"/>
            </w:r>
            <w:r>
              <w:rPr>
                <w:noProof/>
                <w:webHidden/>
              </w:rPr>
              <w:instrText xml:space="preserve"> PAGEREF _Toc216688661 \h </w:instrText>
            </w:r>
            <w:r>
              <w:rPr>
                <w:noProof/>
                <w:webHidden/>
              </w:rPr>
            </w:r>
            <w:r>
              <w:rPr>
                <w:noProof/>
                <w:webHidden/>
              </w:rPr>
              <w:fldChar w:fldCharType="separate"/>
            </w:r>
            <w:r>
              <w:rPr>
                <w:noProof/>
                <w:webHidden/>
              </w:rPr>
              <w:t>29</w:t>
            </w:r>
            <w:r>
              <w:rPr>
                <w:noProof/>
                <w:webHidden/>
              </w:rPr>
              <w:fldChar w:fldCharType="end"/>
            </w:r>
          </w:hyperlink>
        </w:p>
        <w:p w14:paraId="53B8F7CC" w14:textId="0B7BF397" w:rsidR="00785D47" w:rsidRDefault="00785D47">
          <w:pPr>
            <w:pStyle w:val="TOC2"/>
            <w:tabs>
              <w:tab w:val="right" w:leader="dot" w:pos="9016"/>
            </w:tabs>
            <w:rPr>
              <w:rFonts w:eastAsiaTheme="minorEastAsia"/>
              <w:noProof/>
              <w:sz w:val="24"/>
              <w:szCs w:val="24"/>
              <w:lang w:eastAsia="en-GB"/>
            </w:rPr>
          </w:pPr>
          <w:hyperlink w:anchor="_Toc216688662" w:history="1">
            <w:r w:rsidRPr="004B74BC">
              <w:rPr>
                <w:rStyle w:val="Hyperlink"/>
                <w:noProof/>
              </w:rPr>
              <w:t>4.4 Model 4 : XGBoost</w:t>
            </w:r>
            <w:r>
              <w:rPr>
                <w:noProof/>
                <w:webHidden/>
              </w:rPr>
              <w:tab/>
            </w:r>
            <w:r>
              <w:rPr>
                <w:noProof/>
                <w:webHidden/>
              </w:rPr>
              <w:fldChar w:fldCharType="begin"/>
            </w:r>
            <w:r>
              <w:rPr>
                <w:noProof/>
                <w:webHidden/>
              </w:rPr>
              <w:instrText xml:space="preserve"> PAGEREF _Toc216688662 \h </w:instrText>
            </w:r>
            <w:r>
              <w:rPr>
                <w:noProof/>
                <w:webHidden/>
              </w:rPr>
            </w:r>
            <w:r>
              <w:rPr>
                <w:noProof/>
                <w:webHidden/>
              </w:rPr>
              <w:fldChar w:fldCharType="separate"/>
            </w:r>
            <w:r>
              <w:rPr>
                <w:noProof/>
                <w:webHidden/>
              </w:rPr>
              <w:t>30</w:t>
            </w:r>
            <w:r>
              <w:rPr>
                <w:noProof/>
                <w:webHidden/>
              </w:rPr>
              <w:fldChar w:fldCharType="end"/>
            </w:r>
          </w:hyperlink>
        </w:p>
        <w:p w14:paraId="7A074285" w14:textId="0879250E" w:rsidR="00785D47" w:rsidRDefault="00785D47">
          <w:pPr>
            <w:pStyle w:val="TOC2"/>
            <w:tabs>
              <w:tab w:val="right" w:leader="dot" w:pos="9016"/>
            </w:tabs>
            <w:rPr>
              <w:rFonts w:eastAsiaTheme="minorEastAsia"/>
              <w:noProof/>
              <w:sz w:val="24"/>
              <w:szCs w:val="24"/>
              <w:lang w:eastAsia="en-GB"/>
            </w:rPr>
          </w:pPr>
          <w:hyperlink w:anchor="_Toc216688663" w:history="1">
            <w:r w:rsidRPr="004B74BC">
              <w:rPr>
                <w:rStyle w:val="Hyperlink"/>
                <w:noProof/>
              </w:rPr>
              <w:t>5.0 Evaluation</w:t>
            </w:r>
            <w:r>
              <w:rPr>
                <w:noProof/>
                <w:webHidden/>
              </w:rPr>
              <w:tab/>
            </w:r>
            <w:r>
              <w:rPr>
                <w:noProof/>
                <w:webHidden/>
              </w:rPr>
              <w:fldChar w:fldCharType="begin"/>
            </w:r>
            <w:r>
              <w:rPr>
                <w:noProof/>
                <w:webHidden/>
              </w:rPr>
              <w:instrText xml:space="preserve"> PAGEREF _Toc216688663 \h </w:instrText>
            </w:r>
            <w:r>
              <w:rPr>
                <w:noProof/>
                <w:webHidden/>
              </w:rPr>
            </w:r>
            <w:r>
              <w:rPr>
                <w:noProof/>
                <w:webHidden/>
              </w:rPr>
              <w:fldChar w:fldCharType="separate"/>
            </w:r>
            <w:r>
              <w:rPr>
                <w:noProof/>
                <w:webHidden/>
              </w:rPr>
              <w:t>31</w:t>
            </w:r>
            <w:r>
              <w:rPr>
                <w:noProof/>
                <w:webHidden/>
              </w:rPr>
              <w:fldChar w:fldCharType="end"/>
            </w:r>
          </w:hyperlink>
        </w:p>
        <w:p w14:paraId="038FDA5C" w14:textId="557B8080" w:rsidR="00785D47" w:rsidRDefault="00785D47">
          <w:pPr>
            <w:pStyle w:val="TOC3"/>
            <w:tabs>
              <w:tab w:val="right" w:leader="dot" w:pos="9016"/>
            </w:tabs>
            <w:rPr>
              <w:rFonts w:eastAsiaTheme="minorEastAsia"/>
              <w:noProof/>
              <w:sz w:val="24"/>
              <w:szCs w:val="24"/>
              <w:lang w:eastAsia="en-GB"/>
            </w:rPr>
          </w:pPr>
          <w:hyperlink w:anchor="_Toc216688664" w:history="1">
            <w:r w:rsidRPr="004B74BC">
              <w:rPr>
                <w:rStyle w:val="Hyperlink"/>
                <w:noProof/>
              </w:rPr>
              <w:t>5.1 Train Test Split</w:t>
            </w:r>
            <w:r>
              <w:rPr>
                <w:noProof/>
                <w:webHidden/>
              </w:rPr>
              <w:tab/>
            </w:r>
            <w:r>
              <w:rPr>
                <w:noProof/>
                <w:webHidden/>
              </w:rPr>
              <w:fldChar w:fldCharType="begin"/>
            </w:r>
            <w:r>
              <w:rPr>
                <w:noProof/>
                <w:webHidden/>
              </w:rPr>
              <w:instrText xml:space="preserve"> PAGEREF _Toc216688664 \h </w:instrText>
            </w:r>
            <w:r>
              <w:rPr>
                <w:noProof/>
                <w:webHidden/>
              </w:rPr>
            </w:r>
            <w:r>
              <w:rPr>
                <w:noProof/>
                <w:webHidden/>
              </w:rPr>
              <w:fldChar w:fldCharType="separate"/>
            </w:r>
            <w:r>
              <w:rPr>
                <w:noProof/>
                <w:webHidden/>
              </w:rPr>
              <w:t>31</w:t>
            </w:r>
            <w:r>
              <w:rPr>
                <w:noProof/>
                <w:webHidden/>
              </w:rPr>
              <w:fldChar w:fldCharType="end"/>
            </w:r>
          </w:hyperlink>
        </w:p>
        <w:p w14:paraId="40B8C095" w14:textId="02250620" w:rsidR="00785D47" w:rsidRDefault="00785D47">
          <w:pPr>
            <w:pStyle w:val="TOC3"/>
            <w:tabs>
              <w:tab w:val="right" w:leader="dot" w:pos="9016"/>
            </w:tabs>
            <w:rPr>
              <w:rFonts w:eastAsiaTheme="minorEastAsia"/>
              <w:noProof/>
              <w:sz w:val="24"/>
              <w:szCs w:val="24"/>
              <w:lang w:eastAsia="en-GB"/>
            </w:rPr>
          </w:pPr>
          <w:hyperlink w:anchor="_Toc216688665" w:history="1">
            <w:r w:rsidRPr="004B74BC">
              <w:rPr>
                <w:rStyle w:val="Hyperlink"/>
                <w:noProof/>
              </w:rPr>
              <w:t xml:space="preserve">5.2 Results </w:t>
            </w:r>
            <w:r>
              <w:rPr>
                <w:noProof/>
                <w:webHidden/>
              </w:rPr>
              <w:tab/>
            </w:r>
            <w:r>
              <w:rPr>
                <w:noProof/>
                <w:webHidden/>
              </w:rPr>
              <w:fldChar w:fldCharType="begin"/>
            </w:r>
            <w:r>
              <w:rPr>
                <w:noProof/>
                <w:webHidden/>
              </w:rPr>
              <w:instrText xml:space="preserve"> PAGEREF _Toc216688665 \h </w:instrText>
            </w:r>
            <w:r>
              <w:rPr>
                <w:noProof/>
                <w:webHidden/>
              </w:rPr>
            </w:r>
            <w:r>
              <w:rPr>
                <w:noProof/>
                <w:webHidden/>
              </w:rPr>
              <w:fldChar w:fldCharType="separate"/>
            </w:r>
            <w:r>
              <w:rPr>
                <w:noProof/>
                <w:webHidden/>
              </w:rPr>
              <w:t>32</w:t>
            </w:r>
            <w:r>
              <w:rPr>
                <w:noProof/>
                <w:webHidden/>
              </w:rPr>
              <w:fldChar w:fldCharType="end"/>
            </w:r>
          </w:hyperlink>
        </w:p>
        <w:p w14:paraId="0AC0E0B6" w14:textId="09CAF8D8" w:rsidR="00785D47" w:rsidRDefault="00785D47">
          <w:pPr>
            <w:pStyle w:val="TOC3"/>
            <w:tabs>
              <w:tab w:val="right" w:leader="dot" w:pos="9016"/>
            </w:tabs>
            <w:rPr>
              <w:rFonts w:eastAsiaTheme="minorEastAsia"/>
              <w:noProof/>
              <w:sz w:val="24"/>
              <w:szCs w:val="24"/>
              <w:lang w:eastAsia="en-GB"/>
            </w:rPr>
          </w:pPr>
          <w:hyperlink w:anchor="_Toc216688666" w:history="1">
            <w:r w:rsidRPr="004B74BC">
              <w:rPr>
                <w:rStyle w:val="Hyperlink"/>
                <w:noProof/>
              </w:rPr>
              <w:t>5.3 Top 10 featured coefficients</w:t>
            </w:r>
            <w:r>
              <w:rPr>
                <w:noProof/>
                <w:webHidden/>
              </w:rPr>
              <w:tab/>
            </w:r>
            <w:r>
              <w:rPr>
                <w:noProof/>
                <w:webHidden/>
              </w:rPr>
              <w:fldChar w:fldCharType="begin"/>
            </w:r>
            <w:r>
              <w:rPr>
                <w:noProof/>
                <w:webHidden/>
              </w:rPr>
              <w:instrText xml:space="preserve"> PAGEREF _Toc216688666 \h </w:instrText>
            </w:r>
            <w:r>
              <w:rPr>
                <w:noProof/>
                <w:webHidden/>
              </w:rPr>
            </w:r>
            <w:r>
              <w:rPr>
                <w:noProof/>
                <w:webHidden/>
              </w:rPr>
              <w:fldChar w:fldCharType="separate"/>
            </w:r>
            <w:r>
              <w:rPr>
                <w:noProof/>
                <w:webHidden/>
              </w:rPr>
              <w:t>33</w:t>
            </w:r>
            <w:r>
              <w:rPr>
                <w:noProof/>
                <w:webHidden/>
              </w:rPr>
              <w:fldChar w:fldCharType="end"/>
            </w:r>
          </w:hyperlink>
        </w:p>
        <w:p w14:paraId="24794BA9" w14:textId="3DFDC9E7" w:rsidR="00785D47" w:rsidRDefault="00785D47">
          <w:pPr>
            <w:pStyle w:val="TOC3"/>
            <w:tabs>
              <w:tab w:val="right" w:leader="dot" w:pos="9016"/>
            </w:tabs>
            <w:rPr>
              <w:rFonts w:eastAsiaTheme="minorEastAsia"/>
              <w:noProof/>
              <w:sz w:val="24"/>
              <w:szCs w:val="24"/>
              <w:lang w:eastAsia="en-GB"/>
            </w:rPr>
          </w:pPr>
          <w:hyperlink w:anchor="_Toc216688667" w:history="1">
            <w:r w:rsidRPr="004B74BC">
              <w:rPr>
                <w:rStyle w:val="Hyperlink"/>
                <w:noProof/>
              </w:rPr>
              <w:t>5.4 Size of dataset</w:t>
            </w:r>
            <w:r>
              <w:rPr>
                <w:noProof/>
                <w:webHidden/>
              </w:rPr>
              <w:tab/>
            </w:r>
            <w:r>
              <w:rPr>
                <w:noProof/>
                <w:webHidden/>
              </w:rPr>
              <w:fldChar w:fldCharType="begin"/>
            </w:r>
            <w:r>
              <w:rPr>
                <w:noProof/>
                <w:webHidden/>
              </w:rPr>
              <w:instrText xml:space="preserve"> PAGEREF _Toc216688667 \h </w:instrText>
            </w:r>
            <w:r>
              <w:rPr>
                <w:noProof/>
                <w:webHidden/>
              </w:rPr>
            </w:r>
            <w:r>
              <w:rPr>
                <w:noProof/>
                <w:webHidden/>
              </w:rPr>
              <w:fldChar w:fldCharType="separate"/>
            </w:r>
            <w:r>
              <w:rPr>
                <w:noProof/>
                <w:webHidden/>
              </w:rPr>
              <w:t>33</w:t>
            </w:r>
            <w:r>
              <w:rPr>
                <w:noProof/>
                <w:webHidden/>
              </w:rPr>
              <w:fldChar w:fldCharType="end"/>
            </w:r>
          </w:hyperlink>
        </w:p>
        <w:p w14:paraId="5C5845F2" w14:textId="087A877D" w:rsidR="00785D47" w:rsidRDefault="00785D47">
          <w:pPr>
            <w:pStyle w:val="TOC1"/>
            <w:tabs>
              <w:tab w:val="right" w:leader="dot" w:pos="9016"/>
            </w:tabs>
            <w:rPr>
              <w:rFonts w:eastAsiaTheme="minorEastAsia"/>
              <w:noProof/>
              <w:sz w:val="24"/>
              <w:szCs w:val="24"/>
              <w:lang w:eastAsia="en-GB"/>
            </w:rPr>
          </w:pPr>
          <w:hyperlink w:anchor="_Toc216688668" w:history="1">
            <w:r w:rsidRPr="004B74BC">
              <w:rPr>
                <w:rStyle w:val="Hyperlink"/>
                <w:noProof/>
              </w:rPr>
              <w:t xml:space="preserve">6.0 Discussion </w:t>
            </w:r>
            <w:r>
              <w:rPr>
                <w:noProof/>
                <w:webHidden/>
              </w:rPr>
              <w:tab/>
            </w:r>
            <w:r>
              <w:rPr>
                <w:noProof/>
                <w:webHidden/>
              </w:rPr>
              <w:fldChar w:fldCharType="begin"/>
            </w:r>
            <w:r>
              <w:rPr>
                <w:noProof/>
                <w:webHidden/>
              </w:rPr>
              <w:instrText xml:space="preserve"> PAGEREF _Toc216688668 \h </w:instrText>
            </w:r>
            <w:r>
              <w:rPr>
                <w:noProof/>
                <w:webHidden/>
              </w:rPr>
            </w:r>
            <w:r>
              <w:rPr>
                <w:noProof/>
                <w:webHidden/>
              </w:rPr>
              <w:fldChar w:fldCharType="separate"/>
            </w:r>
            <w:r>
              <w:rPr>
                <w:noProof/>
                <w:webHidden/>
              </w:rPr>
              <w:t>34</w:t>
            </w:r>
            <w:r>
              <w:rPr>
                <w:noProof/>
                <w:webHidden/>
              </w:rPr>
              <w:fldChar w:fldCharType="end"/>
            </w:r>
          </w:hyperlink>
        </w:p>
        <w:p w14:paraId="41802D8E" w14:textId="759938F9" w:rsidR="00785D47" w:rsidRDefault="00785D47">
          <w:pPr>
            <w:pStyle w:val="TOC2"/>
            <w:tabs>
              <w:tab w:val="right" w:leader="dot" w:pos="9016"/>
            </w:tabs>
            <w:rPr>
              <w:rFonts w:eastAsiaTheme="minorEastAsia"/>
              <w:noProof/>
              <w:sz w:val="24"/>
              <w:szCs w:val="24"/>
              <w:lang w:eastAsia="en-GB"/>
            </w:rPr>
          </w:pPr>
          <w:hyperlink w:anchor="_Toc216688669" w:history="1">
            <w:r w:rsidRPr="004B74BC">
              <w:rPr>
                <w:rStyle w:val="Hyperlink"/>
                <w:noProof/>
              </w:rPr>
              <w:t>6.1 introduction</w:t>
            </w:r>
            <w:r>
              <w:rPr>
                <w:noProof/>
                <w:webHidden/>
              </w:rPr>
              <w:tab/>
            </w:r>
            <w:r>
              <w:rPr>
                <w:noProof/>
                <w:webHidden/>
              </w:rPr>
              <w:fldChar w:fldCharType="begin"/>
            </w:r>
            <w:r>
              <w:rPr>
                <w:noProof/>
                <w:webHidden/>
              </w:rPr>
              <w:instrText xml:space="preserve"> PAGEREF _Toc216688669 \h </w:instrText>
            </w:r>
            <w:r>
              <w:rPr>
                <w:noProof/>
                <w:webHidden/>
              </w:rPr>
            </w:r>
            <w:r>
              <w:rPr>
                <w:noProof/>
                <w:webHidden/>
              </w:rPr>
              <w:fldChar w:fldCharType="separate"/>
            </w:r>
            <w:r>
              <w:rPr>
                <w:noProof/>
                <w:webHidden/>
              </w:rPr>
              <w:t>34</w:t>
            </w:r>
            <w:r>
              <w:rPr>
                <w:noProof/>
                <w:webHidden/>
              </w:rPr>
              <w:fldChar w:fldCharType="end"/>
            </w:r>
          </w:hyperlink>
        </w:p>
        <w:p w14:paraId="6D6075DA" w14:textId="2CF86F7D" w:rsidR="00785D47" w:rsidRDefault="00785D47">
          <w:pPr>
            <w:pStyle w:val="TOC2"/>
            <w:tabs>
              <w:tab w:val="right" w:leader="dot" w:pos="9016"/>
            </w:tabs>
            <w:rPr>
              <w:rFonts w:eastAsiaTheme="minorEastAsia"/>
              <w:noProof/>
              <w:sz w:val="24"/>
              <w:szCs w:val="24"/>
              <w:lang w:eastAsia="en-GB"/>
            </w:rPr>
          </w:pPr>
          <w:hyperlink w:anchor="_Toc216688670" w:history="1">
            <w:r w:rsidRPr="004B74BC">
              <w:rPr>
                <w:rStyle w:val="Hyperlink"/>
                <w:noProof/>
              </w:rPr>
              <w:t>6.2 evaluation metrics</w:t>
            </w:r>
            <w:r>
              <w:rPr>
                <w:noProof/>
                <w:webHidden/>
              </w:rPr>
              <w:tab/>
            </w:r>
            <w:r>
              <w:rPr>
                <w:noProof/>
                <w:webHidden/>
              </w:rPr>
              <w:fldChar w:fldCharType="begin"/>
            </w:r>
            <w:r>
              <w:rPr>
                <w:noProof/>
                <w:webHidden/>
              </w:rPr>
              <w:instrText xml:space="preserve"> PAGEREF _Toc216688670 \h </w:instrText>
            </w:r>
            <w:r>
              <w:rPr>
                <w:noProof/>
                <w:webHidden/>
              </w:rPr>
            </w:r>
            <w:r>
              <w:rPr>
                <w:noProof/>
                <w:webHidden/>
              </w:rPr>
              <w:fldChar w:fldCharType="separate"/>
            </w:r>
            <w:r>
              <w:rPr>
                <w:noProof/>
                <w:webHidden/>
              </w:rPr>
              <w:t>34</w:t>
            </w:r>
            <w:r>
              <w:rPr>
                <w:noProof/>
                <w:webHidden/>
              </w:rPr>
              <w:fldChar w:fldCharType="end"/>
            </w:r>
          </w:hyperlink>
        </w:p>
        <w:p w14:paraId="28962129" w14:textId="2EA45CF3" w:rsidR="00785D47" w:rsidRDefault="00785D47">
          <w:pPr>
            <w:pStyle w:val="TOC2"/>
            <w:tabs>
              <w:tab w:val="right" w:leader="dot" w:pos="9016"/>
            </w:tabs>
            <w:rPr>
              <w:rFonts w:eastAsiaTheme="minorEastAsia"/>
              <w:noProof/>
              <w:sz w:val="24"/>
              <w:szCs w:val="24"/>
              <w:lang w:eastAsia="en-GB"/>
            </w:rPr>
          </w:pPr>
          <w:hyperlink w:anchor="_Toc216688671" w:history="1">
            <w:r w:rsidRPr="004B74BC">
              <w:rPr>
                <w:rStyle w:val="Hyperlink"/>
                <w:noProof/>
              </w:rPr>
              <w:t>6.3 model selection reasoning</w:t>
            </w:r>
            <w:r>
              <w:rPr>
                <w:noProof/>
                <w:webHidden/>
              </w:rPr>
              <w:tab/>
            </w:r>
            <w:r>
              <w:rPr>
                <w:noProof/>
                <w:webHidden/>
              </w:rPr>
              <w:fldChar w:fldCharType="begin"/>
            </w:r>
            <w:r>
              <w:rPr>
                <w:noProof/>
                <w:webHidden/>
              </w:rPr>
              <w:instrText xml:space="preserve"> PAGEREF _Toc216688671 \h </w:instrText>
            </w:r>
            <w:r>
              <w:rPr>
                <w:noProof/>
                <w:webHidden/>
              </w:rPr>
            </w:r>
            <w:r>
              <w:rPr>
                <w:noProof/>
                <w:webHidden/>
              </w:rPr>
              <w:fldChar w:fldCharType="separate"/>
            </w:r>
            <w:r>
              <w:rPr>
                <w:noProof/>
                <w:webHidden/>
              </w:rPr>
              <w:t>35</w:t>
            </w:r>
            <w:r>
              <w:rPr>
                <w:noProof/>
                <w:webHidden/>
              </w:rPr>
              <w:fldChar w:fldCharType="end"/>
            </w:r>
          </w:hyperlink>
        </w:p>
        <w:p w14:paraId="2282EA34" w14:textId="66E7A1FE" w:rsidR="00785D47" w:rsidRDefault="00785D47">
          <w:pPr>
            <w:pStyle w:val="TOC2"/>
            <w:tabs>
              <w:tab w:val="right" w:leader="dot" w:pos="9016"/>
            </w:tabs>
            <w:rPr>
              <w:rFonts w:eastAsiaTheme="minorEastAsia"/>
              <w:noProof/>
              <w:sz w:val="24"/>
              <w:szCs w:val="24"/>
              <w:lang w:eastAsia="en-GB"/>
            </w:rPr>
          </w:pPr>
          <w:hyperlink w:anchor="_Toc216688672" w:history="1">
            <w:r w:rsidRPr="004B74BC">
              <w:rPr>
                <w:rStyle w:val="Hyperlink"/>
                <w:noProof/>
              </w:rPr>
              <w:t>6.4 model limitations</w:t>
            </w:r>
            <w:r>
              <w:rPr>
                <w:noProof/>
                <w:webHidden/>
              </w:rPr>
              <w:tab/>
            </w:r>
            <w:r>
              <w:rPr>
                <w:noProof/>
                <w:webHidden/>
              </w:rPr>
              <w:fldChar w:fldCharType="begin"/>
            </w:r>
            <w:r>
              <w:rPr>
                <w:noProof/>
                <w:webHidden/>
              </w:rPr>
              <w:instrText xml:space="preserve"> PAGEREF _Toc216688672 \h </w:instrText>
            </w:r>
            <w:r>
              <w:rPr>
                <w:noProof/>
                <w:webHidden/>
              </w:rPr>
            </w:r>
            <w:r>
              <w:rPr>
                <w:noProof/>
                <w:webHidden/>
              </w:rPr>
              <w:fldChar w:fldCharType="separate"/>
            </w:r>
            <w:r>
              <w:rPr>
                <w:noProof/>
                <w:webHidden/>
              </w:rPr>
              <w:t>35</w:t>
            </w:r>
            <w:r>
              <w:rPr>
                <w:noProof/>
                <w:webHidden/>
              </w:rPr>
              <w:fldChar w:fldCharType="end"/>
            </w:r>
          </w:hyperlink>
        </w:p>
        <w:p w14:paraId="135F8B3C" w14:textId="790389D3" w:rsidR="00785D47" w:rsidRDefault="00785D47">
          <w:pPr>
            <w:pStyle w:val="TOC2"/>
            <w:tabs>
              <w:tab w:val="right" w:leader="dot" w:pos="9016"/>
            </w:tabs>
            <w:rPr>
              <w:rFonts w:eastAsiaTheme="minorEastAsia"/>
              <w:noProof/>
              <w:sz w:val="24"/>
              <w:szCs w:val="24"/>
              <w:lang w:eastAsia="en-GB"/>
            </w:rPr>
          </w:pPr>
          <w:hyperlink w:anchor="_Toc216688673" w:history="1">
            <w:r w:rsidRPr="004B74BC">
              <w:rPr>
                <w:rStyle w:val="Hyperlink"/>
                <w:noProof/>
              </w:rPr>
              <w:t>6.5 external factors</w:t>
            </w:r>
            <w:r>
              <w:rPr>
                <w:noProof/>
                <w:webHidden/>
              </w:rPr>
              <w:tab/>
            </w:r>
            <w:r>
              <w:rPr>
                <w:noProof/>
                <w:webHidden/>
              </w:rPr>
              <w:fldChar w:fldCharType="begin"/>
            </w:r>
            <w:r>
              <w:rPr>
                <w:noProof/>
                <w:webHidden/>
              </w:rPr>
              <w:instrText xml:space="preserve"> PAGEREF _Toc216688673 \h </w:instrText>
            </w:r>
            <w:r>
              <w:rPr>
                <w:noProof/>
                <w:webHidden/>
              </w:rPr>
            </w:r>
            <w:r>
              <w:rPr>
                <w:noProof/>
                <w:webHidden/>
              </w:rPr>
              <w:fldChar w:fldCharType="separate"/>
            </w:r>
            <w:r>
              <w:rPr>
                <w:noProof/>
                <w:webHidden/>
              </w:rPr>
              <w:t>36</w:t>
            </w:r>
            <w:r>
              <w:rPr>
                <w:noProof/>
                <w:webHidden/>
              </w:rPr>
              <w:fldChar w:fldCharType="end"/>
            </w:r>
          </w:hyperlink>
        </w:p>
        <w:p w14:paraId="536D3511" w14:textId="6E167915" w:rsidR="00785D47" w:rsidRDefault="00785D47">
          <w:pPr>
            <w:pStyle w:val="TOC2"/>
            <w:tabs>
              <w:tab w:val="right" w:leader="dot" w:pos="9016"/>
            </w:tabs>
            <w:rPr>
              <w:rFonts w:eastAsiaTheme="minorEastAsia"/>
              <w:noProof/>
              <w:sz w:val="24"/>
              <w:szCs w:val="24"/>
              <w:lang w:eastAsia="en-GB"/>
            </w:rPr>
          </w:pPr>
          <w:hyperlink w:anchor="_Toc216688674" w:history="1">
            <w:r w:rsidRPr="004B74BC">
              <w:rPr>
                <w:rStyle w:val="Hyperlink"/>
                <w:noProof/>
              </w:rPr>
              <w:t>6.6 results overview</w:t>
            </w:r>
            <w:r>
              <w:rPr>
                <w:noProof/>
                <w:webHidden/>
              </w:rPr>
              <w:tab/>
            </w:r>
            <w:r>
              <w:rPr>
                <w:noProof/>
                <w:webHidden/>
              </w:rPr>
              <w:fldChar w:fldCharType="begin"/>
            </w:r>
            <w:r>
              <w:rPr>
                <w:noProof/>
                <w:webHidden/>
              </w:rPr>
              <w:instrText xml:space="preserve"> PAGEREF _Toc216688674 \h </w:instrText>
            </w:r>
            <w:r>
              <w:rPr>
                <w:noProof/>
                <w:webHidden/>
              </w:rPr>
            </w:r>
            <w:r>
              <w:rPr>
                <w:noProof/>
                <w:webHidden/>
              </w:rPr>
              <w:fldChar w:fldCharType="separate"/>
            </w:r>
            <w:r>
              <w:rPr>
                <w:noProof/>
                <w:webHidden/>
              </w:rPr>
              <w:t>37</w:t>
            </w:r>
            <w:r>
              <w:rPr>
                <w:noProof/>
                <w:webHidden/>
              </w:rPr>
              <w:fldChar w:fldCharType="end"/>
            </w:r>
          </w:hyperlink>
        </w:p>
        <w:p w14:paraId="1F99B6D4" w14:textId="21FE2083" w:rsidR="00785D47" w:rsidRDefault="00785D47">
          <w:pPr>
            <w:pStyle w:val="TOC2"/>
            <w:tabs>
              <w:tab w:val="right" w:leader="dot" w:pos="9016"/>
            </w:tabs>
            <w:rPr>
              <w:rFonts w:eastAsiaTheme="minorEastAsia"/>
              <w:noProof/>
              <w:sz w:val="24"/>
              <w:szCs w:val="24"/>
              <w:lang w:eastAsia="en-GB"/>
            </w:rPr>
          </w:pPr>
          <w:hyperlink w:anchor="_Toc216688675" w:history="1">
            <w:r w:rsidRPr="004B74BC">
              <w:rPr>
                <w:rStyle w:val="Hyperlink"/>
                <w:noProof/>
              </w:rPr>
              <w:t>6.7 real world impact</w:t>
            </w:r>
            <w:r>
              <w:rPr>
                <w:noProof/>
                <w:webHidden/>
              </w:rPr>
              <w:tab/>
            </w:r>
            <w:r>
              <w:rPr>
                <w:noProof/>
                <w:webHidden/>
              </w:rPr>
              <w:fldChar w:fldCharType="begin"/>
            </w:r>
            <w:r>
              <w:rPr>
                <w:noProof/>
                <w:webHidden/>
              </w:rPr>
              <w:instrText xml:space="preserve"> PAGEREF _Toc216688675 \h </w:instrText>
            </w:r>
            <w:r>
              <w:rPr>
                <w:noProof/>
                <w:webHidden/>
              </w:rPr>
            </w:r>
            <w:r>
              <w:rPr>
                <w:noProof/>
                <w:webHidden/>
              </w:rPr>
              <w:fldChar w:fldCharType="separate"/>
            </w:r>
            <w:r>
              <w:rPr>
                <w:noProof/>
                <w:webHidden/>
              </w:rPr>
              <w:t>37</w:t>
            </w:r>
            <w:r>
              <w:rPr>
                <w:noProof/>
                <w:webHidden/>
              </w:rPr>
              <w:fldChar w:fldCharType="end"/>
            </w:r>
          </w:hyperlink>
        </w:p>
        <w:p w14:paraId="67079AD6" w14:textId="7367BE41" w:rsidR="00785D47" w:rsidRDefault="00785D47">
          <w:pPr>
            <w:pStyle w:val="TOC2"/>
            <w:tabs>
              <w:tab w:val="right" w:leader="dot" w:pos="9016"/>
            </w:tabs>
            <w:rPr>
              <w:rFonts w:eastAsiaTheme="minorEastAsia"/>
              <w:noProof/>
              <w:sz w:val="24"/>
              <w:szCs w:val="24"/>
              <w:lang w:eastAsia="en-GB"/>
            </w:rPr>
          </w:pPr>
          <w:hyperlink w:anchor="_Toc216688676" w:history="1">
            <w:r w:rsidRPr="004B74BC">
              <w:rPr>
                <w:rStyle w:val="Hyperlink"/>
                <w:noProof/>
              </w:rPr>
              <w:t>6.8 XGBoost performance detail</w:t>
            </w:r>
            <w:r>
              <w:rPr>
                <w:noProof/>
                <w:webHidden/>
              </w:rPr>
              <w:tab/>
            </w:r>
            <w:r>
              <w:rPr>
                <w:noProof/>
                <w:webHidden/>
              </w:rPr>
              <w:fldChar w:fldCharType="begin"/>
            </w:r>
            <w:r>
              <w:rPr>
                <w:noProof/>
                <w:webHidden/>
              </w:rPr>
              <w:instrText xml:space="preserve"> PAGEREF _Toc216688676 \h </w:instrText>
            </w:r>
            <w:r>
              <w:rPr>
                <w:noProof/>
                <w:webHidden/>
              </w:rPr>
            </w:r>
            <w:r>
              <w:rPr>
                <w:noProof/>
                <w:webHidden/>
              </w:rPr>
              <w:fldChar w:fldCharType="separate"/>
            </w:r>
            <w:r>
              <w:rPr>
                <w:noProof/>
                <w:webHidden/>
              </w:rPr>
              <w:t>38</w:t>
            </w:r>
            <w:r>
              <w:rPr>
                <w:noProof/>
                <w:webHidden/>
              </w:rPr>
              <w:fldChar w:fldCharType="end"/>
            </w:r>
          </w:hyperlink>
        </w:p>
        <w:p w14:paraId="29CBE9F2" w14:textId="47BE401B" w:rsidR="00785D47" w:rsidRDefault="00785D47">
          <w:pPr>
            <w:pStyle w:val="TOC2"/>
            <w:tabs>
              <w:tab w:val="right" w:leader="dot" w:pos="9016"/>
            </w:tabs>
            <w:rPr>
              <w:rFonts w:eastAsiaTheme="minorEastAsia"/>
              <w:noProof/>
              <w:sz w:val="24"/>
              <w:szCs w:val="24"/>
              <w:lang w:eastAsia="en-GB"/>
            </w:rPr>
          </w:pPr>
          <w:hyperlink w:anchor="_Toc216688677" w:history="1">
            <w:r w:rsidRPr="004B74BC">
              <w:rPr>
                <w:rStyle w:val="Hyperlink"/>
                <w:noProof/>
              </w:rPr>
              <w:t>6.9 regional inequality</w:t>
            </w:r>
            <w:r>
              <w:rPr>
                <w:noProof/>
                <w:webHidden/>
              </w:rPr>
              <w:tab/>
            </w:r>
            <w:r>
              <w:rPr>
                <w:noProof/>
                <w:webHidden/>
              </w:rPr>
              <w:fldChar w:fldCharType="begin"/>
            </w:r>
            <w:r>
              <w:rPr>
                <w:noProof/>
                <w:webHidden/>
              </w:rPr>
              <w:instrText xml:space="preserve"> PAGEREF _Toc216688677 \h </w:instrText>
            </w:r>
            <w:r>
              <w:rPr>
                <w:noProof/>
                <w:webHidden/>
              </w:rPr>
            </w:r>
            <w:r>
              <w:rPr>
                <w:noProof/>
                <w:webHidden/>
              </w:rPr>
              <w:fldChar w:fldCharType="separate"/>
            </w:r>
            <w:r>
              <w:rPr>
                <w:noProof/>
                <w:webHidden/>
              </w:rPr>
              <w:t>39</w:t>
            </w:r>
            <w:r>
              <w:rPr>
                <w:noProof/>
                <w:webHidden/>
              </w:rPr>
              <w:fldChar w:fldCharType="end"/>
            </w:r>
          </w:hyperlink>
        </w:p>
        <w:p w14:paraId="0EDAB977" w14:textId="7A1577ED" w:rsidR="00785D47" w:rsidRDefault="00785D47">
          <w:pPr>
            <w:pStyle w:val="TOC2"/>
            <w:tabs>
              <w:tab w:val="right" w:leader="dot" w:pos="9016"/>
            </w:tabs>
            <w:rPr>
              <w:rFonts w:eastAsiaTheme="minorEastAsia"/>
              <w:noProof/>
              <w:sz w:val="24"/>
              <w:szCs w:val="24"/>
              <w:lang w:eastAsia="en-GB"/>
            </w:rPr>
          </w:pPr>
          <w:hyperlink w:anchor="_Toc216688678" w:history="1">
            <w:r w:rsidRPr="004B74BC">
              <w:rPr>
                <w:rStyle w:val="Hyperlink"/>
                <w:noProof/>
              </w:rPr>
              <w:t>6.10 feature considerations</w:t>
            </w:r>
            <w:r>
              <w:rPr>
                <w:noProof/>
                <w:webHidden/>
              </w:rPr>
              <w:tab/>
            </w:r>
            <w:r>
              <w:rPr>
                <w:noProof/>
                <w:webHidden/>
              </w:rPr>
              <w:fldChar w:fldCharType="begin"/>
            </w:r>
            <w:r>
              <w:rPr>
                <w:noProof/>
                <w:webHidden/>
              </w:rPr>
              <w:instrText xml:space="preserve"> PAGEREF _Toc216688678 \h </w:instrText>
            </w:r>
            <w:r>
              <w:rPr>
                <w:noProof/>
                <w:webHidden/>
              </w:rPr>
            </w:r>
            <w:r>
              <w:rPr>
                <w:noProof/>
                <w:webHidden/>
              </w:rPr>
              <w:fldChar w:fldCharType="separate"/>
            </w:r>
            <w:r>
              <w:rPr>
                <w:noProof/>
                <w:webHidden/>
              </w:rPr>
              <w:t>39</w:t>
            </w:r>
            <w:r>
              <w:rPr>
                <w:noProof/>
                <w:webHidden/>
              </w:rPr>
              <w:fldChar w:fldCharType="end"/>
            </w:r>
          </w:hyperlink>
        </w:p>
        <w:p w14:paraId="7809C7D2" w14:textId="2884E712" w:rsidR="00785D47" w:rsidRDefault="00785D47">
          <w:pPr>
            <w:pStyle w:val="TOC2"/>
            <w:tabs>
              <w:tab w:val="right" w:leader="dot" w:pos="9016"/>
            </w:tabs>
            <w:rPr>
              <w:rFonts w:eastAsiaTheme="minorEastAsia"/>
              <w:noProof/>
              <w:sz w:val="24"/>
              <w:szCs w:val="24"/>
              <w:lang w:eastAsia="en-GB"/>
            </w:rPr>
          </w:pPr>
          <w:hyperlink w:anchor="_Toc216688679" w:history="1">
            <w:r w:rsidRPr="004B74BC">
              <w:rPr>
                <w:rStyle w:val="Hyperlink"/>
                <w:noProof/>
              </w:rPr>
              <w:t>6.11 comparison with other studies</w:t>
            </w:r>
            <w:r>
              <w:rPr>
                <w:noProof/>
                <w:webHidden/>
              </w:rPr>
              <w:tab/>
            </w:r>
            <w:r>
              <w:rPr>
                <w:noProof/>
                <w:webHidden/>
              </w:rPr>
              <w:fldChar w:fldCharType="begin"/>
            </w:r>
            <w:r>
              <w:rPr>
                <w:noProof/>
                <w:webHidden/>
              </w:rPr>
              <w:instrText xml:space="preserve"> PAGEREF _Toc216688679 \h </w:instrText>
            </w:r>
            <w:r>
              <w:rPr>
                <w:noProof/>
                <w:webHidden/>
              </w:rPr>
            </w:r>
            <w:r>
              <w:rPr>
                <w:noProof/>
                <w:webHidden/>
              </w:rPr>
              <w:fldChar w:fldCharType="separate"/>
            </w:r>
            <w:r>
              <w:rPr>
                <w:noProof/>
                <w:webHidden/>
              </w:rPr>
              <w:t>40</w:t>
            </w:r>
            <w:r>
              <w:rPr>
                <w:noProof/>
                <w:webHidden/>
              </w:rPr>
              <w:fldChar w:fldCharType="end"/>
            </w:r>
          </w:hyperlink>
        </w:p>
        <w:p w14:paraId="2A43A8F8" w14:textId="049ECABC" w:rsidR="00785D47" w:rsidRDefault="00785D47">
          <w:pPr>
            <w:pStyle w:val="TOC2"/>
            <w:tabs>
              <w:tab w:val="right" w:leader="dot" w:pos="9016"/>
            </w:tabs>
            <w:rPr>
              <w:rFonts w:eastAsiaTheme="minorEastAsia"/>
              <w:noProof/>
              <w:sz w:val="24"/>
              <w:szCs w:val="24"/>
              <w:lang w:eastAsia="en-GB"/>
            </w:rPr>
          </w:pPr>
          <w:hyperlink w:anchor="_Toc216688680" w:history="1">
            <w:r w:rsidRPr="004B74BC">
              <w:rPr>
                <w:rStyle w:val="Hyperlink"/>
                <w:noProof/>
              </w:rPr>
              <w:t>6.12 coefficient interpretation</w:t>
            </w:r>
            <w:r>
              <w:rPr>
                <w:noProof/>
                <w:webHidden/>
              </w:rPr>
              <w:tab/>
            </w:r>
            <w:r>
              <w:rPr>
                <w:noProof/>
                <w:webHidden/>
              </w:rPr>
              <w:fldChar w:fldCharType="begin"/>
            </w:r>
            <w:r>
              <w:rPr>
                <w:noProof/>
                <w:webHidden/>
              </w:rPr>
              <w:instrText xml:space="preserve"> PAGEREF _Toc216688680 \h </w:instrText>
            </w:r>
            <w:r>
              <w:rPr>
                <w:noProof/>
                <w:webHidden/>
              </w:rPr>
            </w:r>
            <w:r>
              <w:rPr>
                <w:noProof/>
                <w:webHidden/>
              </w:rPr>
              <w:fldChar w:fldCharType="separate"/>
            </w:r>
            <w:r>
              <w:rPr>
                <w:noProof/>
                <w:webHidden/>
              </w:rPr>
              <w:t>41</w:t>
            </w:r>
            <w:r>
              <w:rPr>
                <w:noProof/>
                <w:webHidden/>
              </w:rPr>
              <w:fldChar w:fldCharType="end"/>
            </w:r>
          </w:hyperlink>
        </w:p>
        <w:p w14:paraId="00B5F84E" w14:textId="1D8CE7DA" w:rsidR="00785D47" w:rsidRDefault="00785D47">
          <w:pPr>
            <w:pStyle w:val="TOC1"/>
            <w:tabs>
              <w:tab w:val="right" w:leader="dot" w:pos="9016"/>
            </w:tabs>
            <w:rPr>
              <w:rFonts w:eastAsiaTheme="minorEastAsia"/>
              <w:noProof/>
              <w:sz w:val="24"/>
              <w:szCs w:val="24"/>
              <w:lang w:eastAsia="en-GB"/>
            </w:rPr>
          </w:pPr>
          <w:hyperlink w:anchor="_Toc216688681" w:history="1">
            <w:r w:rsidRPr="004B74BC">
              <w:rPr>
                <w:rStyle w:val="Hyperlink"/>
                <w:noProof/>
              </w:rPr>
              <w:t>7.0 Shap – Interpretation of model results</w:t>
            </w:r>
            <w:r>
              <w:rPr>
                <w:noProof/>
                <w:webHidden/>
              </w:rPr>
              <w:tab/>
            </w:r>
            <w:r>
              <w:rPr>
                <w:noProof/>
                <w:webHidden/>
              </w:rPr>
              <w:fldChar w:fldCharType="begin"/>
            </w:r>
            <w:r>
              <w:rPr>
                <w:noProof/>
                <w:webHidden/>
              </w:rPr>
              <w:instrText xml:space="preserve"> PAGEREF _Toc216688681 \h </w:instrText>
            </w:r>
            <w:r>
              <w:rPr>
                <w:noProof/>
                <w:webHidden/>
              </w:rPr>
            </w:r>
            <w:r>
              <w:rPr>
                <w:noProof/>
                <w:webHidden/>
              </w:rPr>
              <w:fldChar w:fldCharType="separate"/>
            </w:r>
            <w:r>
              <w:rPr>
                <w:noProof/>
                <w:webHidden/>
              </w:rPr>
              <w:t>42</w:t>
            </w:r>
            <w:r>
              <w:rPr>
                <w:noProof/>
                <w:webHidden/>
              </w:rPr>
              <w:fldChar w:fldCharType="end"/>
            </w:r>
          </w:hyperlink>
        </w:p>
        <w:p w14:paraId="60038361" w14:textId="4C20A1DE" w:rsidR="00785D47" w:rsidRDefault="00785D47">
          <w:pPr>
            <w:pStyle w:val="TOC1"/>
            <w:tabs>
              <w:tab w:val="right" w:leader="dot" w:pos="9016"/>
            </w:tabs>
            <w:rPr>
              <w:rFonts w:eastAsiaTheme="minorEastAsia"/>
              <w:noProof/>
              <w:sz w:val="24"/>
              <w:szCs w:val="24"/>
              <w:lang w:eastAsia="en-GB"/>
            </w:rPr>
          </w:pPr>
          <w:hyperlink w:anchor="_Toc216688682" w:history="1">
            <w:r w:rsidRPr="004B74BC">
              <w:rPr>
                <w:rStyle w:val="Hyperlink"/>
                <w:noProof/>
              </w:rPr>
              <w:t xml:space="preserve">8.0 Ethics and Limitations  </w:t>
            </w:r>
            <w:r>
              <w:rPr>
                <w:noProof/>
                <w:webHidden/>
              </w:rPr>
              <w:tab/>
            </w:r>
            <w:r>
              <w:rPr>
                <w:noProof/>
                <w:webHidden/>
              </w:rPr>
              <w:fldChar w:fldCharType="begin"/>
            </w:r>
            <w:r>
              <w:rPr>
                <w:noProof/>
                <w:webHidden/>
              </w:rPr>
              <w:instrText xml:space="preserve"> PAGEREF _Toc216688682 \h </w:instrText>
            </w:r>
            <w:r>
              <w:rPr>
                <w:noProof/>
                <w:webHidden/>
              </w:rPr>
            </w:r>
            <w:r>
              <w:rPr>
                <w:noProof/>
                <w:webHidden/>
              </w:rPr>
              <w:fldChar w:fldCharType="separate"/>
            </w:r>
            <w:r>
              <w:rPr>
                <w:noProof/>
                <w:webHidden/>
              </w:rPr>
              <w:t>45</w:t>
            </w:r>
            <w:r>
              <w:rPr>
                <w:noProof/>
                <w:webHidden/>
              </w:rPr>
              <w:fldChar w:fldCharType="end"/>
            </w:r>
          </w:hyperlink>
        </w:p>
        <w:p w14:paraId="01D3FF2D" w14:textId="50AA26BE" w:rsidR="00785D47" w:rsidRDefault="00785D47">
          <w:pPr>
            <w:pStyle w:val="TOC1"/>
            <w:tabs>
              <w:tab w:val="right" w:leader="dot" w:pos="9016"/>
            </w:tabs>
            <w:rPr>
              <w:rFonts w:eastAsiaTheme="minorEastAsia"/>
              <w:noProof/>
              <w:sz w:val="24"/>
              <w:szCs w:val="24"/>
              <w:lang w:eastAsia="en-GB"/>
            </w:rPr>
          </w:pPr>
          <w:hyperlink w:anchor="_Toc216688683" w:history="1">
            <w:r w:rsidRPr="004B74BC">
              <w:rPr>
                <w:rStyle w:val="Hyperlink"/>
                <w:noProof/>
              </w:rPr>
              <w:t>9.0 Conclusion</w:t>
            </w:r>
            <w:r>
              <w:rPr>
                <w:noProof/>
                <w:webHidden/>
              </w:rPr>
              <w:tab/>
            </w:r>
            <w:r>
              <w:rPr>
                <w:noProof/>
                <w:webHidden/>
              </w:rPr>
              <w:fldChar w:fldCharType="begin"/>
            </w:r>
            <w:r>
              <w:rPr>
                <w:noProof/>
                <w:webHidden/>
              </w:rPr>
              <w:instrText xml:space="preserve"> PAGEREF _Toc216688683 \h </w:instrText>
            </w:r>
            <w:r>
              <w:rPr>
                <w:noProof/>
                <w:webHidden/>
              </w:rPr>
            </w:r>
            <w:r>
              <w:rPr>
                <w:noProof/>
                <w:webHidden/>
              </w:rPr>
              <w:fldChar w:fldCharType="separate"/>
            </w:r>
            <w:r>
              <w:rPr>
                <w:noProof/>
                <w:webHidden/>
              </w:rPr>
              <w:t>49</w:t>
            </w:r>
            <w:r>
              <w:rPr>
                <w:noProof/>
                <w:webHidden/>
              </w:rPr>
              <w:fldChar w:fldCharType="end"/>
            </w:r>
          </w:hyperlink>
        </w:p>
        <w:p w14:paraId="3CF1259C" w14:textId="6A869E7F" w:rsidR="00785D47" w:rsidRDefault="00785D47">
          <w:pPr>
            <w:pStyle w:val="TOC1"/>
            <w:tabs>
              <w:tab w:val="right" w:leader="dot" w:pos="9016"/>
            </w:tabs>
            <w:rPr>
              <w:rFonts w:eastAsiaTheme="minorEastAsia"/>
              <w:noProof/>
              <w:sz w:val="24"/>
              <w:szCs w:val="24"/>
              <w:lang w:eastAsia="en-GB"/>
            </w:rPr>
          </w:pPr>
          <w:hyperlink w:anchor="_Toc216688684" w:history="1">
            <w:r w:rsidRPr="004B74BC">
              <w:rPr>
                <w:rStyle w:val="Hyperlink"/>
                <w:noProof/>
              </w:rPr>
              <w:t>10.0 Reflection</w:t>
            </w:r>
            <w:r>
              <w:rPr>
                <w:noProof/>
                <w:webHidden/>
              </w:rPr>
              <w:tab/>
            </w:r>
            <w:r>
              <w:rPr>
                <w:noProof/>
                <w:webHidden/>
              </w:rPr>
              <w:fldChar w:fldCharType="begin"/>
            </w:r>
            <w:r>
              <w:rPr>
                <w:noProof/>
                <w:webHidden/>
              </w:rPr>
              <w:instrText xml:space="preserve"> PAGEREF _Toc216688684 \h </w:instrText>
            </w:r>
            <w:r>
              <w:rPr>
                <w:noProof/>
                <w:webHidden/>
              </w:rPr>
            </w:r>
            <w:r>
              <w:rPr>
                <w:noProof/>
                <w:webHidden/>
              </w:rPr>
              <w:fldChar w:fldCharType="separate"/>
            </w:r>
            <w:r>
              <w:rPr>
                <w:noProof/>
                <w:webHidden/>
              </w:rPr>
              <w:t>52</w:t>
            </w:r>
            <w:r>
              <w:rPr>
                <w:noProof/>
                <w:webHidden/>
              </w:rPr>
              <w:fldChar w:fldCharType="end"/>
            </w:r>
          </w:hyperlink>
        </w:p>
        <w:p w14:paraId="0A3C975C" w14:textId="1C50D34B" w:rsidR="00785D47" w:rsidRDefault="00785D47">
          <w:pPr>
            <w:pStyle w:val="TOC1"/>
            <w:tabs>
              <w:tab w:val="right" w:leader="dot" w:pos="9016"/>
            </w:tabs>
            <w:rPr>
              <w:rFonts w:eastAsiaTheme="minorEastAsia"/>
              <w:noProof/>
              <w:sz w:val="24"/>
              <w:szCs w:val="24"/>
              <w:lang w:eastAsia="en-GB"/>
            </w:rPr>
          </w:pPr>
          <w:hyperlink w:anchor="_Toc216688685" w:history="1">
            <w:r w:rsidRPr="004B74BC">
              <w:rPr>
                <w:rStyle w:val="Hyperlink"/>
                <w:noProof/>
              </w:rPr>
              <w:t>Appendices</w:t>
            </w:r>
            <w:r>
              <w:rPr>
                <w:noProof/>
                <w:webHidden/>
              </w:rPr>
              <w:tab/>
            </w:r>
            <w:r>
              <w:rPr>
                <w:noProof/>
                <w:webHidden/>
              </w:rPr>
              <w:fldChar w:fldCharType="begin"/>
            </w:r>
            <w:r>
              <w:rPr>
                <w:noProof/>
                <w:webHidden/>
              </w:rPr>
              <w:instrText xml:space="preserve"> PAGEREF _Toc216688685 \h </w:instrText>
            </w:r>
            <w:r>
              <w:rPr>
                <w:noProof/>
                <w:webHidden/>
              </w:rPr>
            </w:r>
            <w:r>
              <w:rPr>
                <w:noProof/>
                <w:webHidden/>
              </w:rPr>
              <w:fldChar w:fldCharType="separate"/>
            </w:r>
            <w:r>
              <w:rPr>
                <w:noProof/>
                <w:webHidden/>
              </w:rPr>
              <w:t>53</w:t>
            </w:r>
            <w:r>
              <w:rPr>
                <w:noProof/>
                <w:webHidden/>
              </w:rPr>
              <w:fldChar w:fldCharType="end"/>
            </w:r>
          </w:hyperlink>
        </w:p>
        <w:p w14:paraId="51876C0D" w14:textId="5618F5F9" w:rsidR="00785D47" w:rsidRDefault="00785D47">
          <w:pPr>
            <w:pStyle w:val="TOC2"/>
            <w:tabs>
              <w:tab w:val="right" w:leader="dot" w:pos="9016"/>
            </w:tabs>
            <w:rPr>
              <w:rFonts w:eastAsiaTheme="minorEastAsia"/>
              <w:noProof/>
              <w:sz w:val="24"/>
              <w:szCs w:val="24"/>
              <w:lang w:eastAsia="en-GB"/>
            </w:rPr>
          </w:pPr>
          <w:hyperlink w:anchor="_Toc216688686" w:history="1">
            <w:r w:rsidRPr="004B74BC">
              <w:rPr>
                <w:rStyle w:val="Hyperlink"/>
                <w:noProof/>
              </w:rPr>
              <w:t>Coding editions</w:t>
            </w:r>
            <w:r>
              <w:rPr>
                <w:noProof/>
                <w:webHidden/>
              </w:rPr>
              <w:tab/>
            </w:r>
            <w:r>
              <w:rPr>
                <w:noProof/>
                <w:webHidden/>
              </w:rPr>
              <w:fldChar w:fldCharType="begin"/>
            </w:r>
            <w:r>
              <w:rPr>
                <w:noProof/>
                <w:webHidden/>
              </w:rPr>
              <w:instrText xml:space="preserve"> PAGEREF _Toc216688686 \h </w:instrText>
            </w:r>
            <w:r>
              <w:rPr>
                <w:noProof/>
                <w:webHidden/>
              </w:rPr>
            </w:r>
            <w:r>
              <w:rPr>
                <w:noProof/>
                <w:webHidden/>
              </w:rPr>
              <w:fldChar w:fldCharType="separate"/>
            </w:r>
            <w:r>
              <w:rPr>
                <w:noProof/>
                <w:webHidden/>
              </w:rPr>
              <w:t>53</w:t>
            </w:r>
            <w:r>
              <w:rPr>
                <w:noProof/>
                <w:webHidden/>
              </w:rPr>
              <w:fldChar w:fldCharType="end"/>
            </w:r>
          </w:hyperlink>
        </w:p>
        <w:p w14:paraId="53492170" w14:textId="3EBC4327" w:rsidR="00785D47" w:rsidRDefault="00785D47">
          <w:pPr>
            <w:pStyle w:val="TOC2"/>
            <w:tabs>
              <w:tab w:val="right" w:leader="dot" w:pos="9016"/>
            </w:tabs>
            <w:rPr>
              <w:rFonts w:eastAsiaTheme="minorEastAsia"/>
              <w:noProof/>
              <w:sz w:val="24"/>
              <w:szCs w:val="24"/>
              <w:lang w:eastAsia="en-GB"/>
            </w:rPr>
          </w:pPr>
          <w:hyperlink w:anchor="_Toc216688687" w:history="1">
            <w:r w:rsidRPr="004B74BC">
              <w:rPr>
                <w:rStyle w:val="Hyperlink"/>
                <w:noProof/>
              </w:rPr>
              <w:t>First edition just graph of results from excel file</w:t>
            </w:r>
            <w:r>
              <w:rPr>
                <w:noProof/>
                <w:webHidden/>
              </w:rPr>
              <w:tab/>
            </w:r>
            <w:r>
              <w:rPr>
                <w:noProof/>
                <w:webHidden/>
              </w:rPr>
              <w:fldChar w:fldCharType="begin"/>
            </w:r>
            <w:r>
              <w:rPr>
                <w:noProof/>
                <w:webHidden/>
              </w:rPr>
              <w:instrText xml:space="preserve"> PAGEREF _Toc216688687 \h </w:instrText>
            </w:r>
            <w:r>
              <w:rPr>
                <w:noProof/>
                <w:webHidden/>
              </w:rPr>
            </w:r>
            <w:r>
              <w:rPr>
                <w:noProof/>
                <w:webHidden/>
              </w:rPr>
              <w:fldChar w:fldCharType="separate"/>
            </w:r>
            <w:r>
              <w:rPr>
                <w:noProof/>
                <w:webHidden/>
              </w:rPr>
              <w:t>53</w:t>
            </w:r>
            <w:r>
              <w:rPr>
                <w:noProof/>
                <w:webHidden/>
              </w:rPr>
              <w:fldChar w:fldCharType="end"/>
            </w:r>
          </w:hyperlink>
        </w:p>
        <w:p w14:paraId="3794A30D" w14:textId="75826CC3" w:rsidR="00785D47" w:rsidRDefault="00785D47">
          <w:pPr>
            <w:pStyle w:val="TOC2"/>
            <w:tabs>
              <w:tab w:val="right" w:leader="dot" w:pos="9016"/>
            </w:tabs>
            <w:rPr>
              <w:rFonts w:eastAsiaTheme="minorEastAsia"/>
              <w:noProof/>
              <w:sz w:val="24"/>
              <w:szCs w:val="24"/>
              <w:lang w:eastAsia="en-GB"/>
            </w:rPr>
          </w:pPr>
          <w:hyperlink w:anchor="_Toc216688688" w:history="1">
            <w:r w:rsidRPr="004B74BC">
              <w:rPr>
                <w:rStyle w:val="Hyperlink"/>
                <w:noProof/>
              </w:rPr>
              <w:t>2</w:t>
            </w:r>
            <w:r w:rsidRPr="004B74BC">
              <w:rPr>
                <w:rStyle w:val="Hyperlink"/>
                <w:noProof/>
                <w:vertAlign w:val="superscript"/>
              </w:rPr>
              <w:t>nd</w:t>
            </w:r>
            <w:r w:rsidRPr="004B74BC">
              <w:rPr>
                <w:rStyle w:val="Hyperlink"/>
                <w:noProof/>
              </w:rPr>
              <w:t xml:space="preserve"> edition</w:t>
            </w:r>
            <w:r>
              <w:rPr>
                <w:noProof/>
                <w:webHidden/>
              </w:rPr>
              <w:tab/>
            </w:r>
            <w:r>
              <w:rPr>
                <w:noProof/>
                <w:webHidden/>
              </w:rPr>
              <w:fldChar w:fldCharType="begin"/>
            </w:r>
            <w:r>
              <w:rPr>
                <w:noProof/>
                <w:webHidden/>
              </w:rPr>
              <w:instrText xml:space="preserve"> PAGEREF _Toc216688688 \h </w:instrText>
            </w:r>
            <w:r>
              <w:rPr>
                <w:noProof/>
                <w:webHidden/>
              </w:rPr>
            </w:r>
            <w:r>
              <w:rPr>
                <w:noProof/>
                <w:webHidden/>
              </w:rPr>
              <w:fldChar w:fldCharType="separate"/>
            </w:r>
            <w:r>
              <w:rPr>
                <w:noProof/>
                <w:webHidden/>
              </w:rPr>
              <w:t>56</w:t>
            </w:r>
            <w:r>
              <w:rPr>
                <w:noProof/>
                <w:webHidden/>
              </w:rPr>
              <w:fldChar w:fldCharType="end"/>
            </w:r>
          </w:hyperlink>
        </w:p>
        <w:p w14:paraId="5C3FE9A3" w14:textId="6014CC1F" w:rsidR="00785D47" w:rsidRDefault="00785D47">
          <w:pPr>
            <w:pStyle w:val="TOC2"/>
            <w:tabs>
              <w:tab w:val="right" w:leader="dot" w:pos="9016"/>
            </w:tabs>
            <w:rPr>
              <w:rFonts w:eastAsiaTheme="minorEastAsia"/>
              <w:noProof/>
              <w:sz w:val="24"/>
              <w:szCs w:val="24"/>
              <w:lang w:eastAsia="en-GB"/>
            </w:rPr>
          </w:pPr>
          <w:hyperlink w:anchor="_Toc216688689" w:history="1">
            <w:r w:rsidRPr="004B74BC">
              <w:rPr>
                <w:rStyle w:val="Hyperlink"/>
                <w:noProof/>
              </w:rPr>
              <w:t>3</w:t>
            </w:r>
            <w:r w:rsidRPr="004B74BC">
              <w:rPr>
                <w:rStyle w:val="Hyperlink"/>
                <w:noProof/>
                <w:vertAlign w:val="superscript"/>
              </w:rPr>
              <w:t>rd</w:t>
            </w:r>
            <w:r w:rsidRPr="004B74BC">
              <w:rPr>
                <w:rStyle w:val="Hyperlink"/>
                <w:noProof/>
              </w:rPr>
              <w:t xml:space="preserve"> edition</w:t>
            </w:r>
            <w:r>
              <w:rPr>
                <w:noProof/>
                <w:webHidden/>
              </w:rPr>
              <w:tab/>
            </w:r>
            <w:r>
              <w:rPr>
                <w:noProof/>
                <w:webHidden/>
              </w:rPr>
              <w:fldChar w:fldCharType="begin"/>
            </w:r>
            <w:r>
              <w:rPr>
                <w:noProof/>
                <w:webHidden/>
              </w:rPr>
              <w:instrText xml:space="preserve"> PAGEREF _Toc216688689 \h </w:instrText>
            </w:r>
            <w:r>
              <w:rPr>
                <w:noProof/>
                <w:webHidden/>
              </w:rPr>
            </w:r>
            <w:r>
              <w:rPr>
                <w:noProof/>
                <w:webHidden/>
              </w:rPr>
              <w:fldChar w:fldCharType="separate"/>
            </w:r>
            <w:r>
              <w:rPr>
                <w:noProof/>
                <w:webHidden/>
              </w:rPr>
              <w:t>61</w:t>
            </w:r>
            <w:r>
              <w:rPr>
                <w:noProof/>
                <w:webHidden/>
              </w:rPr>
              <w:fldChar w:fldCharType="end"/>
            </w:r>
          </w:hyperlink>
        </w:p>
        <w:p w14:paraId="1AF2E9BC" w14:textId="0B7A807D" w:rsidR="00785D47" w:rsidRDefault="00785D47">
          <w:pPr>
            <w:pStyle w:val="TOC2"/>
            <w:tabs>
              <w:tab w:val="right" w:leader="dot" w:pos="9016"/>
            </w:tabs>
            <w:rPr>
              <w:rFonts w:eastAsiaTheme="minorEastAsia"/>
              <w:noProof/>
              <w:sz w:val="24"/>
              <w:szCs w:val="24"/>
              <w:lang w:eastAsia="en-GB"/>
            </w:rPr>
          </w:pPr>
          <w:hyperlink w:anchor="_Toc216688690" w:history="1">
            <w:r w:rsidRPr="004B74BC">
              <w:rPr>
                <w:rStyle w:val="Hyperlink"/>
                <w:noProof/>
              </w:rPr>
              <w:t>4</w:t>
            </w:r>
            <w:r w:rsidRPr="004B74BC">
              <w:rPr>
                <w:rStyle w:val="Hyperlink"/>
                <w:noProof/>
                <w:vertAlign w:val="superscript"/>
              </w:rPr>
              <w:t>th</w:t>
            </w:r>
            <w:r w:rsidRPr="004B74BC">
              <w:rPr>
                <w:rStyle w:val="Hyperlink"/>
                <w:noProof/>
              </w:rPr>
              <w:t xml:space="preserve"> edition</w:t>
            </w:r>
            <w:r>
              <w:rPr>
                <w:noProof/>
                <w:webHidden/>
              </w:rPr>
              <w:tab/>
            </w:r>
            <w:r>
              <w:rPr>
                <w:noProof/>
                <w:webHidden/>
              </w:rPr>
              <w:fldChar w:fldCharType="begin"/>
            </w:r>
            <w:r>
              <w:rPr>
                <w:noProof/>
                <w:webHidden/>
              </w:rPr>
              <w:instrText xml:space="preserve"> PAGEREF _Toc216688690 \h </w:instrText>
            </w:r>
            <w:r>
              <w:rPr>
                <w:noProof/>
                <w:webHidden/>
              </w:rPr>
            </w:r>
            <w:r>
              <w:rPr>
                <w:noProof/>
                <w:webHidden/>
              </w:rPr>
              <w:fldChar w:fldCharType="separate"/>
            </w:r>
            <w:r>
              <w:rPr>
                <w:noProof/>
                <w:webHidden/>
              </w:rPr>
              <w:t>67</w:t>
            </w:r>
            <w:r>
              <w:rPr>
                <w:noProof/>
                <w:webHidden/>
              </w:rPr>
              <w:fldChar w:fldCharType="end"/>
            </w:r>
          </w:hyperlink>
        </w:p>
        <w:p w14:paraId="73FD8AC4" w14:textId="120CBE1E" w:rsidR="00785D47" w:rsidRDefault="00785D47">
          <w:pPr>
            <w:pStyle w:val="TOC2"/>
            <w:tabs>
              <w:tab w:val="right" w:leader="dot" w:pos="9016"/>
            </w:tabs>
            <w:rPr>
              <w:rFonts w:eastAsiaTheme="minorEastAsia"/>
              <w:noProof/>
              <w:sz w:val="24"/>
              <w:szCs w:val="24"/>
              <w:lang w:eastAsia="en-GB"/>
            </w:rPr>
          </w:pPr>
          <w:hyperlink w:anchor="_Toc216688691" w:history="1">
            <w:r w:rsidRPr="004B74BC">
              <w:rPr>
                <w:rStyle w:val="Hyperlink"/>
                <w:noProof/>
              </w:rPr>
              <w:t>Graphs with 2000 rows of data</w:t>
            </w:r>
            <w:r>
              <w:rPr>
                <w:noProof/>
                <w:webHidden/>
              </w:rPr>
              <w:tab/>
            </w:r>
            <w:r>
              <w:rPr>
                <w:noProof/>
                <w:webHidden/>
              </w:rPr>
              <w:fldChar w:fldCharType="begin"/>
            </w:r>
            <w:r>
              <w:rPr>
                <w:noProof/>
                <w:webHidden/>
              </w:rPr>
              <w:instrText xml:space="preserve"> PAGEREF _Toc216688691 \h </w:instrText>
            </w:r>
            <w:r>
              <w:rPr>
                <w:noProof/>
                <w:webHidden/>
              </w:rPr>
            </w:r>
            <w:r>
              <w:rPr>
                <w:noProof/>
                <w:webHidden/>
              </w:rPr>
              <w:fldChar w:fldCharType="separate"/>
            </w:r>
            <w:r>
              <w:rPr>
                <w:noProof/>
                <w:webHidden/>
              </w:rPr>
              <w:t>69</w:t>
            </w:r>
            <w:r>
              <w:rPr>
                <w:noProof/>
                <w:webHidden/>
              </w:rPr>
              <w:fldChar w:fldCharType="end"/>
            </w:r>
          </w:hyperlink>
        </w:p>
        <w:p w14:paraId="60C16741" w14:textId="539A91B8" w:rsidR="00785D47" w:rsidRDefault="00785D47">
          <w:pPr>
            <w:pStyle w:val="TOC2"/>
            <w:tabs>
              <w:tab w:val="right" w:leader="dot" w:pos="9016"/>
            </w:tabs>
            <w:rPr>
              <w:rFonts w:eastAsiaTheme="minorEastAsia"/>
              <w:noProof/>
              <w:sz w:val="24"/>
              <w:szCs w:val="24"/>
              <w:lang w:eastAsia="en-GB"/>
            </w:rPr>
          </w:pPr>
          <w:hyperlink w:anchor="_Toc216688692" w:history="1">
            <w:r w:rsidRPr="004B74BC">
              <w:rPr>
                <w:rStyle w:val="Hyperlink"/>
                <w:noProof/>
              </w:rPr>
              <w:t>Graphs with 10,000 rows of data</w:t>
            </w:r>
            <w:r>
              <w:rPr>
                <w:noProof/>
                <w:webHidden/>
              </w:rPr>
              <w:tab/>
            </w:r>
            <w:r>
              <w:rPr>
                <w:noProof/>
                <w:webHidden/>
              </w:rPr>
              <w:fldChar w:fldCharType="begin"/>
            </w:r>
            <w:r>
              <w:rPr>
                <w:noProof/>
                <w:webHidden/>
              </w:rPr>
              <w:instrText xml:space="preserve"> PAGEREF _Toc216688692 \h </w:instrText>
            </w:r>
            <w:r>
              <w:rPr>
                <w:noProof/>
                <w:webHidden/>
              </w:rPr>
            </w:r>
            <w:r>
              <w:rPr>
                <w:noProof/>
                <w:webHidden/>
              </w:rPr>
              <w:fldChar w:fldCharType="separate"/>
            </w:r>
            <w:r>
              <w:rPr>
                <w:noProof/>
                <w:webHidden/>
              </w:rPr>
              <w:t>71</w:t>
            </w:r>
            <w:r>
              <w:rPr>
                <w:noProof/>
                <w:webHidden/>
              </w:rPr>
              <w:fldChar w:fldCharType="end"/>
            </w:r>
          </w:hyperlink>
        </w:p>
        <w:p w14:paraId="76A311BC" w14:textId="6AEACD5D" w:rsidR="00785D47" w:rsidRDefault="00785D47">
          <w:pPr>
            <w:pStyle w:val="TOC2"/>
            <w:tabs>
              <w:tab w:val="right" w:leader="dot" w:pos="9016"/>
            </w:tabs>
            <w:rPr>
              <w:rFonts w:eastAsiaTheme="minorEastAsia"/>
              <w:noProof/>
              <w:sz w:val="24"/>
              <w:szCs w:val="24"/>
              <w:lang w:eastAsia="en-GB"/>
            </w:rPr>
          </w:pPr>
          <w:hyperlink w:anchor="_Toc216688693" w:history="1">
            <w:r w:rsidRPr="004B74BC">
              <w:rPr>
                <w:rStyle w:val="Hyperlink"/>
                <w:noProof/>
              </w:rPr>
              <w:t>graphs with 20,000 rows of data</w:t>
            </w:r>
            <w:r>
              <w:rPr>
                <w:noProof/>
                <w:webHidden/>
              </w:rPr>
              <w:tab/>
            </w:r>
            <w:r>
              <w:rPr>
                <w:noProof/>
                <w:webHidden/>
              </w:rPr>
              <w:fldChar w:fldCharType="begin"/>
            </w:r>
            <w:r>
              <w:rPr>
                <w:noProof/>
                <w:webHidden/>
              </w:rPr>
              <w:instrText xml:space="preserve"> PAGEREF _Toc216688693 \h </w:instrText>
            </w:r>
            <w:r>
              <w:rPr>
                <w:noProof/>
                <w:webHidden/>
              </w:rPr>
            </w:r>
            <w:r>
              <w:rPr>
                <w:noProof/>
                <w:webHidden/>
              </w:rPr>
              <w:fldChar w:fldCharType="separate"/>
            </w:r>
            <w:r>
              <w:rPr>
                <w:noProof/>
                <w:webHidden/>
              </w:rPr>
              <w:t>73</w:t>
            </w:r>
            <w:r>
              <w:rPr>
                <w:noProof/>
                <w:webHidden/>
              </w:rPr>
              <w:fldChar w:fldCharType="end"/>
            </w:r>
          </w:hyperlink>
        </w:p>
        <w:p w14:paraId="68EC536E" w14:textId="2E2A31B3" w:rsidR="00785D47" w:rsidRDefault="00785D47">
          <w:pPr>
            <w:pStyle w:val="TOC2"/>
            <w:tabs>
              <w:tab w:val="right" w:leader="dot" w:pos="9016"/>
            </w:tabs>
            <w:rPr>
              <w:rFonts w:eastAsiaTheme="minorEastAsia"/>
              <w:noProof/>
              <w:sz w:val="24"/>
              <w:szCs w:val="24"/>
              <w:lang w:eastAsia="en-GB"/>
            </w:rPr>
          </w:pPr>
          <w:hyperlink w:anchor="_Toc216688694" w:history="1">
            <w:r w:rsidRPr="004B74BC">
              <w:rPr>
                <w:rStyle w:val="Hyperlink"/>
                <w:noProof/>
              </w:rPr>
              <w:t>Random forest</w:t>
            </w:r>
            <w:r>
              <w:rPr>
                <w:noProof/>
                <w:webHidden/>
              </w:rPr>
              <w:tab/>
            </w:r>
            <w:r>
              <w:rPr>
                <w:noProof/>
                <w:webHidden/>
              </w:rPr>
              <w:fldChar w:fldCharType="begin"/>
            </w:r>
            <w:r>
              <w:rPr>
                <w:noProof/>
                <w:webHidden/>
              </w:rPr>
              <w:instrText xml:space="preserve"> PAGEREF _Toc216688694 \h </w:instrText>
            </w:r>
            <w:r>
              <w:rPr>
                <w:noProof/>
                <w:webHidden/>
              </w:rPr>
            </w:r>
            <w:r>
              <w:rPr>
                <w:noProof/>
                <w:webHidden/>
              </w:rPr>
              <w:fldChar w:fldCharType="separate"/>
            </w:r>
            <w:r>
              <w:rPr>
                <w:noProof/>
                <w:webHidden/>
              </w:rPr>
              <w:t>75</w:t>
            </w:r>
            <w:r>
              <w:rPr>
                <w:noProof/>
                <w:webHidden/>
              </w:rPr>
              <w:fldChar w:fldCharType="end"/>
            </w:r>
          </w:hyperlink>
        </w:p>
        <w:p w14:paraId="4D497FCC" w14:textId="4D0BD23F" w:rsidR="00785D47" w:rsidRDefault="00785D47">
          <w:pPr>
            <w:pStyle w:val="TOC2"/>
            <w:tabs>
              <w:tab w:val="right" w:leader="dot" w:pos="9016"/>
            </w:tabs>
            <w:rPr>
              <w:rFonts w:eastAsiaTheme="minorEastAsia"/>
              <w:noProof/>
              <w:sz w:val="24"/>
              <w:szCs w:val="24"/>
              <w:lang w:eastAsia="en-GB"/>
            </w:rPr>
          </w:pPr>
          <w:hyperlink w:anchor="_Toc216688695" w:history="1">
            <w:r w:rsidRPr="004B74BC">
              <w:rPr>
                <w:rStyle w:val="Hyperlink"/>
                <w:noProof/>
              </w:rPr>
              <w:t>XGboost</w:t>
            </w:r>
            <w:r>
              <w:rPr>
                <w:noProof/>
                <w:webHidden/>
              </w:rPr>
              <w:tab/>
            </w:r>
            <w:r>
              <w:rPr>
                <w:noProof/>
                <w:webHidden/>
              </w:rPr>
              <w:fldChar w:fldCharType="begin"/>
            </w:r>
            <w:r>
              <w:rPr>
                <w:noProof/>
                <w:webHidden/>
              </w:rPr>
              <w:instrText xml:space="preserve"> PAGEREF _Toc216688695 \h </w:instrText>
            </w:r>
            <w:r>
              <w:rPr>
                <w:noProof/>
                <w:webHidden/>
              </w:rPr>
            </w:r>
            <w:r>
              <w:rPr>
                <w:noProof/>
                <w:webHidden/>
              </w:rPr>
              <w:fldChar w:fldCharType="separate"/>
            </w:r>
            <w:r>
              <w:rPr>
                <w:noProof/>
                <w:webHidden/>
              </w:rPr>
              <w:t>76</w:t>
            </w:r>
            <w:r>
              <w:rPr>
                <w:noProof/>
                <w:webHidden/>
              </w:rPr>
              <w:fldChar w:fldCharType="end"/>
            </w:r>
          </w:hyperlink>
        </w:p>
        <w:p w14:paraId="17B890F9" w14:textId="2969BFE8" w:rsidR="00785D47" w:rsidRDefault="00785D47">
          <w:pPr>
            <w:pStyle w:val="TOC2"/>
            <w:tabs>
              <w:tab w:val="right" w:leader="dot" w:pos="9016"/>
            </w:tabs>
            <w:rPr>
              <w:rFonts w:eastAsiaTheme="minorEastAsia"/>
              <w:noProof/>
              <w:sz w:val="24"/>
              <w:szCs w:val="24"/>
              <w:lang w:eastAsia="en-GB"/>
            </w:rPr>
          </w:pPr>
          <w:hyperlink w:anchor="_Toc216688696" w:history="1">
            <w:r w:rsidRPr="004B74BC">
              <w:rPr>
                <w:rStyle w:val="Hyperlink"/>
                <w:noProof/>
              </w:rPr>
              <w:t>SHAP</w:t>
            </w:r>
            <w:r>
              <w:rPr>
                <w:noProof/>
                <w:webHidden/>
              </w:rPr>
              <w:tab/>
            </w:r>
            <w:r>
              <w:rPr>
                <w:noProof/>
                <w:webHidden/>
              </w:rPr>
              <w:fldChar w:fldCharType="begin"/>
            </w:r>
            <w:r>
              <w:rPr>
                <w:noProof/>
                <w:webHidden/>
              </w:rPr>
              <w:instrText xml:space="preserve"> PAGEREF _Toc216688696 \h </w:instrText>
            </w:r>
            <w:r>
              <w:rPr>
                <w:noProof/>
                <w:webHidden/>
              </w:rPr>
            </w:r>
            <w:r>
              <w:rPr>
                <w:noProof/>
                <w:webHidden/>
              </w:rPr>
              <w:fldChar w:fldCharType="separate"/>
            </w:r>
            <w:r>
              <w:rPr>
                <w:noProof/>
                <w:webHidden/>
              </w:rPr>
              <w:t>77</w:t>
            </w:r>
            <w:r>
              <w:rPr>
                <w:noProof/>
                <w:webHidden/>
              </w:rPr>
              <w:fldChar w:fldCharType="end"/>
            </w:r>
          </w:hyperlink>
        </w:p>
        <w:p w14:paraId="1E9E6E76" w14:textId="1FA024B1" w:rsidR="00785D47" w:rsidRDefault="00785D47">
          <w:pPr>
            <w:pStyle w:val="TOC2"/>
            <w:tabs>
              <w:tab w:val="right" w:leader="dot" w:pos="9016"/>
            </w:tabs>
            <w:rPr>
              <w:rFonts w:eastAsiaTheme="minorEastAsia"/>
              <w:noProof/>
              <w:sz w:val="24"/>
              <w:szCs w:val="24"/>
              <w:lang w:eastAsia="en-GB"/>
            </w:rPr>
          </w:pPr>
          <w:hyperlink w:anchor="_Toc216688697" w:history="1">
            <w:r w:rsidRPr="004B74BC">
              <w:rPr>
                <w:rStyle w:val="Hyperlink"/>
                <w:noProof/>
              </w:rPr>
              <w:t>Reflection</w:t>
            </w:r>
            <w:r>
              <w:rPr>
                <w:noProof/>
                <w:webHidden/>
              </w:rPr>
              <w:tab/>
            </w:r>
            <w:r>
              <w:rPr>
                <w:noProof/>
                <w:webHidden/>
              </w:rPr>
              <w:fldChar w:fldCharType="begin"/>
            </w:r>
            <w:r>
              <w:rPr>
                <w:noProof/>
                <w:webHidden/>
              </w:rPr>
              <w:instrText xml:space="preserve"> PAGEREF _Toc216688697 \h </w:instrText>
            </w:r>
            <w:r>
              <w:rPr>
                <w:noProof/>
                <w:webHidden/>
              </w:rPr>
            </w:r>
            <w:r>
              <w:rPr>
                <w:noProof/>
                <w:webHidden/>
              </w:rPr>
              <w:fldChar w:fldCharType="separate"/>
            </w:r>
            <w:r>
              <w:rPr>
                <w:noProof/>
                <w:webHidden/>
              </w:rPr>
              <w:t>78</w:t>
            </w:r>
            <w:r>
              <w:rPr>
                <w:noProof/>
                <w:webHidden/>
              </w:rPr>
              <w:fldChar w:fldCharType="end"/>
            </w:r>
          </w:hyperlink>
        </w:p>
        <w:p w14:paraId="3F005BB7" w14:textId="38FC5CC3" w:rsidR="00785D47" w:rsidRDefault="00785D47">
          <w:pPr>
            <w:pStyle w:val="TOC1"/>
            <w:tabs>
              <w:tab w:val="right" w:leader="dot" w:pos="9016"/>
            </w:tabs>
            <w:rPr>
              <w:rFonts w:eastAsiaTheme="minorEastAsia"/>
              <w:noProof/>
              <w:sz w:val="24"/>
              <w:szCs w:val="24"/>
              <w:lang w:eastAsia="en-GB"/>
            </w:rPr>
          </w:pPr>
          <w:hyperlink w:anchor="_Toc216688698" w:history="1">
            <w:r w:rsidRPr="004B74BC">
              <w:rPr>
                <w:rStyle w:val="Hyperlink"/>
                <w:noProof/>
              </w:rPr>
              <w:t>References</w:t>
            </w:r>
            <w:r>
              <w:rPr>
                <w:noProof/>
                <w:webHidden/>
              </w:rPr>
              <w:tab/>
            </w:r>
            <w:r>
              <w:rPr>
                <w:noProof/>
                <w:webHidden/>
              </w:rPr>
              <w:fldChar w:fldCharType="begin"/>
            </w:r>
            <w:r>
              <w:rPr>
                <w:noProof/>
                <w:webHidden/>
              </w:rPr>
              <w:instrText xml:space="preserve"> PAGEREF _Toc216688698 \h </w:instrText>
            </w:r>
            <w:r>
              <w:rPr>
                <w:noProof/>
                <w:webHidden/>
              </w:rPr>
            </w:r>
            <w:r>
              <w:rPr>
                <w:noProof/>
                <w:webHidden/>
              </w:rPr>
              <w:fldChar w:fldCharType="separate"/>
            </w:r>
            <w:r>
              <w:rPr>
                <w:noProof/>
                <w:webHidden/>
              </w:rPr>
              <w:t>79</w:t>
            </w:r>
            <w:r>
              <w:rPr>
                <w:noProof/>
                <w:webHidden/>
              </w:rPr>
              <w:fldChar w:fldCharType="end"/>
            </w:r>
          </w:hyperlink>
        </w:p>
        <w:p w14:paraId="0BCB53D3" w14:textId="6B8D3AF9" w:rsidR="00785D47" w:rsidRDefault="00785D47">
          <w:pPr>
            <w:pStyle w:val="TOC1"/>
            <w:tabs>
              <w:tab w:val="right" w:leader="dot" w:pos="9016"/>
            </w:tabs>
            <w:rPr>
              <w:rFonts w:eastAsiaTheme="minorEastAsia"/>
              <w:noProof/>
              <w:sz w:val="24"/>
              <w:szCs w:val="24"/>
              <w:lang w:eastAsia="en-GB"/>
            </w:rPr>
          </w:pPr>
          <w:hyperlink w:anchor="_Toc216688699" w:history="1">
            <w:r w:rsidRPr="004B74BC">
              <w:rPr>
                <w:rStyle w:val="Hyperlink"/>
                <w:noProof/>
              </w:rPr>
              <w:t>Bibliography</w:t>
            </w:r>
            <w:r>
              <w:rPr>
                <w:noProof/>
                <w:webHidden/>
              </w:rPr>
              <w:tab/>
            </w:r>
            <w:r>
              <w:rPr>
                <w:noProof/>
                <w:webHidden/>
              </w:rPr>
              <w:fldChar w:fldCharType="begin"/>
            </w:r>
            <w:r>
              <w:rPr>
                <w:noProof/>
                <w:webHidden/>
              </w:rPr>
              <w:instrText xml:space="preserve"> PAGEREF _Toc216688699 \h </w:instrText>
            </w:r>
            <w:r>
              <w:rPr>
                <w:noProof/>
                <w:webHidden/>
              </w:rPr>
            </w:r>
            <w:r>
              <w:rPr>
                <w:noProof/>
                <w:webHidden/>
              </w:rPr>
              <w:fldChar w:fldCharType="separate"/>
            </w:r>
            <w:r>
              <w:rPr>
                <w:noProof/>
                <w:webHidden/>
              </w:rPr>
              <w:t>92</w:t>
            </w:r>
            <w:r>
              <w:rPr>
                <w:noProof/>
                <w:webHidden/>
              </w:rPr>
              <w:fldChar w:fldCharType="end"/>
            </w:r>
          </w:hyperlink>
        </w:p>
        <w:p w14:paraId="6FF1D3C1" w14:textId="125B7F0D" w:rsidR="00661DCA" w:rsidRPr="002C0C56" w:rsidRDefault="00661DCA">
          <w:r w:rsidRPr="002C0C56">
            <w:rPr>
              <w:b/>
              <w:bCs/>
            </w:rPr>
            <w:fldChar w:fldCharType="end"/>
          </w:r>
        </w:p>
      </w:sdtContent>
    </w:sdt>
    <w:p w14:paraId="0DAD821D" w14:textId="77777777" w:rsidR="00661DCA" w:rsidRPr="002C0C56" w:rsidRDefault="00661DCA">
      <w:pPr>
        <w:rPr>
          <w:rFonts w:asciiTheme="majorHAnsi" w:eastAsiaTheme="majorEastAsia" w:hAnsiTheme="majorHAnsi" w:cstheme="majorBidi"/>
          <w:color w:val="0F4761" w:themeColor="accent1" w:themeShade="BF"/>
          <w:sz w:val="40"/>
          <w:szCs w:val="40"/>
        </w:rPr>
      </w:pPr>
      <w:r w:rsidRPr="002C0C56">
        <w:br w:type="page"/>
      </w:r>
    </w:p>
    <w:p w14:paraId="4983D39C" w14:textId="71E23238" w:rsidR="00CA68A7" w:rsidRPr="002C0C56" w:rsidRDefault="00CA68A7" w:rsidP="00661DCA">
      <w:pPr>
        <w:pStyle w:val="Heading1"/>
      </w:pPr>
      <w:bookmarkStart w:id="4" w:name="_Toc216688637"/>
      <w:r w:rsidRPr="002C0C56">
        <w:lastRenderedPageBreak/>
        <w:t>Abstract</w:t>
      </w:r>
      <w:bookmarkEnd w:id="4"/>
    </w:p>
    <w:p w14:paraId="3792DBAD" w14:textId="0ACC43B4" w:rsidR="00D92199" w:rsidRPr="002C0C56" w:rsidRDefault="00770CED" w:rsidP="004B1505">
      <w:pPr>
        <w:pStyle w:val="uni"/>
      </w:pPr>
      <w:r w:rsidRPr="002C0C56">
        <w:t xml:space="preserve">This project evaluates machine learning models for predicting UK house prices by merging </w:t>
      </w:r>
      <w:r w:rsidR="004764D7" w:rsidRPr="002C0C56">
        <w:t xml:space="preserve">Price Paid Data (Land Registry) </w:t>
      </w:r>
      <w:r w:rsidRPr="002C0C56">
        <w:t>with the</w:t>
      </w:r>
      <w:r w:rsidR="00895A02" w:rsidRPr="002C0C56">
        <w:t xml:space="preserve"> House Price Index (UK government index tracking price trends)</w:t>
      </w:r>
      <w:r w:rsidRPr="002C0C56">
        <w:t xml:space="preserve"> to capture</w:t>
      </w:r>
      <w:r w:rsidR="00715D59" w:rsidRPr="002C0C56">
        <w:t xml:space="preserve"> </w:t>
      </w:r>
      <w:r w:rsidRPr="002C0C56">
        <w:t xml:space="preserve"> market trends. Four models </w:t>
      </w:r>
      <w:r w:rsidR="00715D59" w:rsidRPr="002C0C56">
        <w:t xml:space="preserve">used were </w:t>
      </w:r>
      <w:r w:rsidRPr="002C0C56">
        <w:t>Linear Regression, Decision Tree, Random Forest, and XGBoost were trained on 40,000 property records. Results show XGBoost achieved the highest accuracy (R²: 0.816, MAE: £59,324), yet this error margin represents over 20% of the average UK house price, highlighting significant practical limitations. The study critically finds that model performance is intrinsically linked to socio-economic features like postcode, raising substantial ethical concerns. Using SHAP analysis, the project addresses the 'black-box' dilemma, concluding that while ensemble methods offer superior predictive power, their real</w:t>
      </w:r>
      <w:r w:rsidR="002D17B0" w:rsidRPr="002C0C56">
        <w:t xml:space="preserve"> </w:t>
      </w:r>
      <w:r w:rsidRPr="002C0C56">
        <w:t>world application requires rigorous ethical safeguards to mitigate the risk of automating spatial inequality.</w:t>
      </w:r>
    </w:p>
    <w:p w14:paraId="66CCF992" w14:textId="212BBB64" w:rsidR="00CA68A7" w:rsidRPr="002C0C56" w:rsidRDefault="00CA68A7" w:rsidP="00CA68A7"/>
    <w:p w14:paraId="6CB272D0" w14:textId="77777777" w:rsidR="00DD6F30" w:rsidRPr="002C0C56" w:rsidRDefault="00DD6F30">
      <w:pPr>
        <w:rPr>
          <w:rFonts w:asciiTheme="majorHAnsi" w:eastAsiaTheme="majorEastAsia" w:hAnsiTheme="majorHAnsi" w:cstheme="majorBidi"/>
          <w:color w:val="0F4761" w:themeColor="accent1" w:themeShade="BF"/>
          <w:sz w:val="40"/>
          <w:szCs w:val="40"/>
        </w:rPr>
      </w:pPr>
      <w:r w:rsidRPr="002C0C56">
        <w:br w:type="page"/>
      </w:r>
    </w:p>
    <w:p w14:paraId="608F50FF" w14:textId="6704481A" w:rsidR="00CA68A7" w:rsidRPr="002C0C56" w:rsidRDefault="008F07FF" w:rsidP="00AB5E56">
      <w:pPr>
        <w:pStyle w:val="Heading1"/>
      </w:pPr>
      <w:bookmarkStart w:id="5" w:name="_Toc216688638"/>
      <w:r w:rsidRPr="002C0C56">
        <w:lastRenderedPageBreak/>
        <w:t xml:space="preserve">1.0 </w:t>
      </w:r>
      <w:r w:rsidR="00CA68A7" w:rsidRPr="002C0C56">
        <w:t>Introduction</w:t>
      </w:r>
      <w:bookmarkEnd w:id="5"/>
      <w:r w:rsidR="00CA68A7" w:rsidRPr="002C0C56">
        <w:t xml:space="preserve"> </w:t>
      </w:r>
    </w:p>
    <w:p w14:paraId="2BFC56C8" w14:textId="40300E6C" w:rsidR="009D2163" w:rsidRPr="002C0C56" w:rsidRDefault="009D2163" w:rsidP="004B1505">
      <w:pPr>
        <w:pStyle w:val="uni"/>
      </w:pPr>
      <w:r w:rsidRPr="002C0C56">
        <w:t xml:space="preserve">As of August 2025, the index is at 104.6 and the average property price in the UK is £272,995.  The cost of real estate has increased by 3.0% over the last year and by 0.8% over the preceding month (Data.gov.uk, 2025). These two graphs below show how houses being built have slowed down, this in hand has caused house prices to rise. </w:t>
      </w:r>
    </w:p>
    <w:p w14:paraId="1F559C61" w14:textId="77777777" w:rsidR="009D2163" w:rsidRPr="002C0C56" w:rsidRDefault="009D2163" w:rsidP="009D2163">
      <w:pPr>
        <w:keepNext/>
      </w:pPr>
      <w:r w:rsidRPr="002C0C56">
        <w:rPr>
          <w:noProof/>
        </w:rPr>
        <w:drawing>
          <wp:inline distT="0" distB="0" distL="0" distR="0" wp14:anchorId="224DFA0B" wp14:editId="63A0F02F">
            <wp:extent cx="5731510" cy="2867660"/>
            <wp:effectExtent l="0" t="0" r="2540" b="8890"/>
            <wp:docPr id="1327817433" name="Picture 2" descr="Chart showing housing starts and completions in England. Trends discussed in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hart showing housing starts and completions in England. Trends discussed in artic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p>
    <w:p w14:paraId="0300C02E" w14:textId="0CAB010F" w:rsidR="009D2163" w:rsidRPr="002C0C56" w:rsidRDefault="009D2163" w:rsidP="009D2163">
      <w:pPr>
        <w:pStyle w:val="Caption"/>
      </w:pPr>
      <w:bookmarkStart w:id="6" w:name="_Toc216688700"/>
      <w:r w:rsidRPr="002C0C56">
        <w:t xml:space="preserve">Figure </w:t>
      </w:r>
      <w:fldSimple w:instr=" SEQ Figure \* ARABIC ">
        <w:r w:rsidR="000728F9">
          <w:rPr>
            <w:noProof/>
          </w:rPr>
          <w:t>1</w:t>
        </w:r>
      </w:fldSimple>
      <w:r w:rsidRPr="002C0C56">
        <w:t xml:space="preserve"> - (KEEP and Keep, 2025) - house building</w:t>
      </w:r>
      <w:bookmarkEnd w:id="6"/>
    </w:p>
    <w:p w14:paraId="0E2B77B2" w14:textId="77777777" w:rsidR="009D2163" w:rsidRPr="002C0C56" w:rsidRDefault="009D2163" w:rsidP="009D2163">
      <w:pPr>
        <w:keepNext/>
      </w:pPr>
      <w:r w:rsidRPr="002C0C56">
        <w:rPr>
          <w:noProof/>
        </w:rPr>
        <w:drawing>
          <wp:inline distT="0" distB="0" distL="0" distR="0" wp14:anchorId="3F410C4C" wp14:editId="23D5FEE9">
            <wp:extent cx="5731510" cy="2867660"/>
            <wp:effectExtent l="0" t="0" r="2540" b="8890"/>
            <wp:docPr id="1892141114" name="Picture 1" descr="Chart showing UK house price index showing monthly percentage change from 2007 to 2024. Since the start of 2024, house prices have increased in most mon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hart showing UK house price index showing monthly percentage change from 2007 to 2024. Since the start of 2024, house prices have increased in most month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p>
    <w:p w14:paraId="3C460C9A" w14:textId="2750624B" w:rsidR="00DD6F30" w:rsidRPr="002C0C56" w:rsidRDefault="009D2163" w:rsidP="001148F6">
      <w:pPr>
        <w:pStyle w:val="Caption"/>
      </w:pPr>
      <w:bookmarkStart w:id="7" w:name="_Toc216688701"/>
      <w:r w:rsidRPr="002C0C56">
        <w:t xml:space="preserve">Figure </w:t>
      </w:r>
      <w:fldSimple w:instr=" SEQ Figure \* ARABIC ">
        <w:r w:rsidR="000728F9">
          <w:rPr>
            <w:noProof/>
          </w:rPr>
          <w:t>2</w:t>
        </w:r>
      </w:fldSimple>
      <w:r w:rsidRPr="002C0C56">
        <w:t xml:space="preserve"> - (KEEP and Keep, 2025) - house price index</w:t>
      </w:r>
      <w:bookmarkEnd w:id="7"/>
    </w:p>
    <w:p w14:paraId="0AB888B7" w14:textId="0BAC28F0" w:rsidR="00DD6F30" w:rsidRPr="002C0C56" w:rsidRDefault="001E2A33" w:rsidP="004B1505">
      <w:pPr>
        <w:pStyle w:val="uni"/>
      </w:pPr>
      <w:r w:rsidRPr="002C0C56">
        <w:lastRenderedPageBreak/>
        <w:t xml:space="preserve">House price models are essential because they reveal patterns that cannot be identified through traditional valuation alone, </w:t>
      </w:r>
      <w:r w:rsidR="00AB5E56" w:rsidRPr="002C0C56">
        <w:t>it can drive transparency for various stakeholders and increased efficiency and accuracy</w:t>
      </w:r>
      <w:r w:rsidR="00AB5E56" w:rsidRPr="002C0C56">
        <w:rPr>
          <w:color w:val="000000"/>
          <w:shd w:val="clear" w:color="auto" w:fill="FFFFFF"/>
        </w:rPr>
        <w:t xml:space="preserve"> </w:t>
      </w:r>
      <w:r w:rsidR="00AB5E56" w:rsidRPr="002C0C56">
        <w:t xml:space="preserve">(Sharma, Harsora and Ogunleye, 2024). </w:t>
      </w:r>
      <w:r w:rsidR="00BB6AD9" w:rsidRPr="002C0C56">
        <w:t>The traditional method of valuation for houses was comparing to recently sold prices, the cost of build the property or residual method which compares land prices this is used for development projects</w:t>
      </w:r>
      <w:r w:rsidR="00BB6AD9" w:rsidRPr="002C0C56">
        <w:rPr>
          <w:color w:val="000000"/>
          <w:shd w:val="clear" w:color="auto" w:fill="FFFFFF"/>
        </w:rPr>
        <w:t xml:space="preserve"> </w:t>
      </w:r>
      <w:r w:rsidR="00BB6AD9" w:rsidRPr="002C0C56">
        <w:t>(FRICS, 2020). These traditional method can be useful for picking out the features and finding underlying problems such as loft conversion, as for valuation tools extra square footage usually isn’t added</w:t>
      </w:r>
      <w:r w:rsidR="00BB6AD9" w:rsidRPr="002C0C56">
        <w:rPr>
          <w:color w:val="000000"/>
          <w:shd w:val="clear" w:color="auto" w:fill="FFFFFF"/>
        </w:rPr>
        <w:t xml:space="preserve"> </w:t>
      </w:r>
      <w:r w:rsidR="00BB6AD9" w:rsidRPr="002C0C56">
        <w:t>(YallaValue, 2025). However the time consuming process can take weeks or days also requiring an employee to visit the property meaning businesses hiring a employee just for valuation purposes (Nieberg, 2016).</w:t>
      </w:r>
    </w:p>
    <w:p w14:paraId="26D07BBD" w14:textId="4562F6AF" w:rsidR="00BB6AD9" w:rsidRPr="002C0C56" w:rsidRDefault="005C161C" w:rsidP="004B1505">
      <w:pPr>
        <w:pStyle w:val="uni"/>
      </w:pPr>
      <w:r w:rsidRPr="002C0C56">
        <w:t>The aim of this project is to evaluate how different valuation approaches perform and determine which method produces the most realistic and reliable outcomes</w:t>
      </w:r>
      <w:r w:rsidR="00DD6F30" w:rsidRPr="002C0C56">
        <w:t>. My aim is to find out how accurate valuation tools are and the effect it can have on the housing market and people looking to enter</w:t>
      </w:r>
      <w:r w:rsidR="00BB34EE" w:rsidRPr="002C0C56">
        <w:t>, it also aims to analysis the ethical problems that can caused by these tools.</w:t>
      </w:r>
      <w:r w:rsidR="000D7F7E" w:rsidRPr="002C0C56">
        <w:t xml:space="preserve"> And compare</w:t>
      </w:r>
      <w:r w:rsidR="00323545" w:rsidRPr="002C0C56">
        <w:t xml:space="preserve"> results</w:t>
      </w:r>
      <w:r w:rsidR="000D7F7E" w:rsidRPr="002C0C56">
        <w:t xml:space="preserve"> against existing </w:t>
      </w:r>
      <w:r w:rsidR="00323545" w:rsidRPr="002C0C56">
        <w:t>research.</w:t>
      </w:r>
    </w:p>
    <w:p w14:paraId="6C33BCC4" w14:textId="4E6AAE65" w:rsidR="009D724B" w:rsidRDefault="003D2E4D" w:rsidP="004B1505">
      <w:pPr>
        <w:pStyle w:val="uni"/>
      </w:pPr>
      <w:r w:rsidRPr="002C0C56">
        <w:t xml:space="preserve">Predicting house prices is a difficult task in </w:t>
      </w:r>
      <w:r w:rsidR="5AC894F5" w:rsidRPr="002C0C56">
        <w:t>today's</w:t>
      </w:r>
      <w:r w:rsidRPr="002C0C56">
        <w:t xml:space="preserve"> world, with rapid market changes it can effect</w:t>
      </w:r>
      <w:r w:rsidR="007A5AA4" w:rsidRPr="002C0C56">
        <w:t>s</w:t>
      </w:r>
      <w:r w:rsidRPr="002C0C56">
        <w:t xml:space="preserve"> </w:t>
      </w:r>
      <w:r w:rsidR="00A44D1B" w:rsidRPr="002C0C56">
        <w:t>predicting accuracy</w:t>
      </w:r>
      <w:r w:rsidR="007A5AA4" w:rsidRPr="002C0C56">
        <w:t xml:space="preserve">, inflation </w:t>
      </w:r>
      <w:r w:rsidR="0089615E" w:rsidRPr="002C0C56">
        <w:t>and interest rates set by the government can also have a large impact on the real estate market</w:t>
      </w:r>
      <w:r w:rsidR="00782B10" w:rsidRPr="002C0C56">
        <w:t>, however</w:t>
      </w:r>
      <w:r w:rsidR="00E23BE1" w:rsidRPr="002C0C56">
        <w:t xml:space="preserve"> </w:t>
      </w:r>
      <w:r w:rsidR="002E390E" w:rsidRPr="002C0C56">
        <w:t>ML</w:t>
      </w:r>
      <w:r w:rsidR="00782B10" w:rsidRPr="002C0C56">
        <w:t xml:space="preserve"> models can </w:t>
      </w:r>
      <w:r w:rsidR="00E51CDF" w:rsidRPr="002C0C56">
        <w:t>handle</w:t>
      </w:r>
      <w:r w:rsidR="00782B10" w:rsidRPr="002C0C56">
        <w:t xml:space="preserve"> large datasets to increase the accuracy </w:t>
      </w:r>
      <w:r w:rsidR="00E51CDF" w:rsidRPr="002C0C56">
        <w:t>of the predictions, and can handle the changing interest rates and prices even hourly</w:t>
      </w:r>
      <w:r w:rsidR="002D1180" w:rsidRPr="002C0C56">
        <w:t xml:space="preserve"> (Segal, 2021)</w:t>
      </w:r>
      <w:r w:rsidR="00E51CDF" w:rsidRPr="002C0C56">
        <w:t>.</w:t>
      </w:r>
    </w:p>
    <w:p w14:paraId="2FD6F6CB" w14:textId="77777777" w:rsidR="006E54A7" w:rsidRPr="002C0C56" w:rsidRDefault="006E54A7" w:rsidP="004B1505">
      <w:pPr>
        <w:pStyle w:val="uni"/>
      </w:pPr>
    </w:p>
    <w:p w14:paraId="7E8DD1BA" w14:textId="1C56B572" w:rsidR="001C7106" w:rsidRPr="002C0C56" w:rsidRDefault="00637E62" w:rsidP="004B1505">
      <w:pPr>
        <w:pStyle w:val="uni"/>
      </w:pPr>
      <w:r w:rsidRPr="002C0C56">
        <w:lastRenderedPageBreak/>
        <w:t xml:space="preserve">Accuracy in models is a challenging problem due to the non linear relationship between buyer behaviour and economic conditions, </w:t>
      </w:r>
      <w:r w:rsidR="00464429" w:rsidRPr="002C0C56">
        <w:t>many studies rely on a single source for a dataset. This limits the realism and reproducibility of their models</w:t>
      </w:r>
      <w:r w:rsidR="0071355B" w:rsidRPr="002C0C56">
        <w:t xml:space="preserve"> (White and Papastamos, 2022)</w:t>
      </w:r>
      <w:r w:rsidR="00464429" w:rsidRPr="002C0C56">
        <w:t>.</w:t>
      </w:r>
    </w:p>
    <w:p w14:paraId="50B63A5A" w14:textId="56C00C62" w:rsidR="00DD6F30" w:rsidRPr="002C0C56" w:rsidRDefault="00667181" w:rsidP="001148F6">
      <w:pPr>
        <w:pStyle w:val="uni"/>
      </w:pPr>
      <w:r w:rsidRPr="002C0C56">
        <w:t xml:space="preserve">ML can improve valuation with its ability to handle large </w:t>
      </w:r>
      <w:r w:rsidR="006B212B" w:rsidRPr="002C0C56">
        <w:t>datasets with consistency and speed</w:t>
      </w:r>
      <w:r w:rsidR="00641B4A" w:rsidRPr="002C0C56">
        <w:t xml:space="preserve"> (Khan, 2024)</w:t>
      </w:r>
      <w:r w:rsidR="006B212B" w:rsidRPr="002C0C56">
        <w:t xml:space="preserve">. </w:t>
      </w:r>
      <w:r w:rsidR="007F7E7C" w:rsidRPr="002C0C56">
        <w:t>Human bias i</w:t>
      </w:r>
      <w:r w:rsidR="00CD4A00" w:rsidRPr="002C0C56">
        <w:t xml:space="preserve">s reduced </w:t>
      </w:r>
      <w:r w:rsidR="00DB6B06" w:rsidRPr="002C0C56">
        <w:t xml:space="preserve">as the large dataset can mitigate input risk, however is the dataset is corrupted or unclean </w:t>
      </w:r>
      <w:r w:rsidR="00F069B0" w:rsidRPr="002C0C56">
        <w:t>with bias include against individuals or monitories it can cause ethical issues</w:t>
      </w:r>
      <w:r w:rsidR="002E5F17" w:rsidRPr="002C0C56">
        <w:t>.</w:t>
      </w:r>
    </w:p>
    <w:p w14:paraId="106F499C" w14:textId="44C75D30" w:rsidR="004B064A" w:rsidRPr="002C0C56" w:rsidRDefault="008F07FF" w:rsidP="004B064A">
      <w:pPr>
        <w:pStyle w:val="Heading1"/>
      </w:pPr>
      <w:bookmarkStart w:id="8" w:name="_Toc216688639"/>
      <w:r w:rsidRPr="002C0C56">
        <w:t xml:space="preserve">1.1 </w:t>
      </w:r>
      <w:r w:rsidR="004B064A" w:rsidRPr="002C0C56">
        <w:t>Research questions</w:t>
      </w:r>
      <w:bookmarkEnd w:id="8"/>
    </w:p>
    <w:p w14:paraId="1867A30A" w14:textId="4402414E" w:rsidR="004B064A" w:rsidRPr="002C0C56" w:rsidRDefault="008F07FF" w:rsidP="002A603F">
      <w:pPr>
        <w:pStyle w:val="Heading2"/>
      </w:pPr>
      <w:bookmarkStart w:id="9" w:name="_Toc216688640"/>
      <w:r w:rsidRPr="002C0C56">
        <w:t xml:space="preserve">1.1.1 </w:t>
      </w:r>
      <w:r w:rsidR="004B064A" w:rsidRPr="002C0C56">
        <w:t>RQ1. How accurately can machine learning models predict residential property prices using structured housing and market data?</w:t>
      </w:r>
      <w:bookmarkEnd w:id="9"/>
    </w:p>
    <w:p w14:paraId="1445C366" w14:textId="2FA62EF9" w:rsidR="00ED2753" w:rsidRPr="002C0C56" w:rsidRDefault="00ED2753" w:rsidP="004B064A">
      <w:pPr>
        <w:pStyle w:val="uni"/>
      </w:pPr>
      <w:r w:rsidRPr="002C0C56">
        <w:t>This question aims to evaluate model performance across multiple algorithms, comparing traditional approaches such as Linear Regression with tree</w:t>
      </w:r>
      <w:r w:rsidR="00AD2C39" w:rsidRPr="002C0C56">
        <w:t xml:space="preserve"> </w:t>
      </w:r>
      <w:r w:rsidRPr="002C0C56">
        <w:t>based methods including Decision Tree, Random Forest, and XGBoost. Metrics such as RMSE, MAE and R² are used to determine how well each model generalises to unseen property sales.</w:t>
      </w:r>
    </w:p>
    <w:p w14:paraId="50FF2F2B" w14:textId="6BD65787" w:rsidR="004B064A" w:rsidRPr="002C0C56" w:rsidRDefault="008F07FF" w:rsidP="002A603F">
      <w:pPr>
        <w:pStyle w:val="Heading2"/>
      </w:pPr>
      <w:bookmarkStart w:id="10" w:name="_Toc216688641"/>
      <w:r w:rsidRPr="002C0C56">
        <w:t xml:space="preserve">1.1.2 </w:t>
      </w:r>
      <w:r w:rsidR="004B064A" w:rsidRPr="002C0C56">
        <w:t>RQ2. How can model transparency and ethical considerations be improved when using “black-box” machine learning methods for property price prediction?</w:t>
      </w:r>
      <w:bookmarkEnd w:id="10"/>
    </w:p>
    <w:p w14:paraId="1B9B24BA" w14:textId="6191FC5B" w:rsidR="00ED2753" w:rsidRPr="002C0C56" w:rsidRDefault="00ED2753" w:rsidP="00ED2753">
      <w:pPr>
        <w:pStyle w:val="uni"/>
        <w:rPr>
          <w:rFonts w:asciiTheme="majorHAnsi" w:eastAsiaTheme="majorEastAsia" w:hAnsiTheme="majorHAnsi" w:cstheme="majorBidi"/>
          <w:color w:val="0F4761" w:themeColor="accent1" w:themeShade="BF"/>
          <w:sz w:val="40"/>
          <w:szCs w:val="40"/>
        </w:rPr>
      </w:pPr>
      <w:r w:rsidRPr="002C0C56">
        <w:t xml:space="preserve">Tree ensembles and boosted models often lack inherent interpretability, which can raise ethical issues when these models are used in housing valuation, lending decisions or policy analysis. </w:t>
      </w:r>
      <w:r w:rsidR="00611726" w:rsidRPr="002C0C56">
        <w:t>This question examines the limitations of black box models and evaluates how interpretability tools like SHAP can increase accountability in the prediction process</w:t>
      </w:r>
      <w:r w:rsidRPr="002C0C56">
        <w:t>.</w:t>
      </w:r>
      <w:r w:rsidRPr="002C0C56">
        <w:br w:type="page"/>
      </w:r>
    </w:p>
    <w:p w14:paraId="2FDFD077" w14:textId="1C7B21A6" w:rsidR="00CA68A7" w:rsidRPr="002C0C56" w:rsidRDefault="003166AE" w:rsidP="00B120C9">
      <w:pPr>
        <w:pStyle w:val="Heading1"/>
      </w:pPr>
      <w:bookmarkStart w:id="11" w:name="_Toc216688642"/>
      <w:r w:rsidRPr="002C0C56">
        <w:lastRenderedPageBreak/>
        <w:t xml:space="preserve">2.0 </w:t>
      </w:r>
      <w:commentRangeStart w:id="12"/>
      <w:commentRangeStart w:id="13"/>
      <w:commentRangeStart w:id="14"/>
      <w:r w:rsidR="00CA68A7" w:rsidRPr="002C0C56">
        <w:t>Literature</w:t>
      </w:r>
      <w:commentRangeEnd w:id="12"/>
      <w:r w:rsidR="00EB2778" w:rsidRPr="002C0C56">
        <w:rPr>
          <w:rStyle w:val="CommentReference"/>
        </w:rPr>
        <w:commentReference w:id="12"/>
      </w:r>
      <w:r w:rsidR="00CA68A7" w:rsidRPr="002C0C56">
        <w:t xml:space="preserve"> Review </w:t>
      </w:r>
      <w:commentRangeEnd w:id="13"/>
      <w:r w:rsidR="00CA68A7" w:rsidRPr="002C0C56">
        <w:rPr>
          <w:rStyle w:val="CommentReference"/>
        </w:rPr>
        <w:commentReference w:id="13"/>
      </w:r>
      <w:commentRangeEnd w:id="14"/>
      <w:r w:rsidR="00CA68A7" w:rsidRPr="002C0C56">
        <w:rPr>
          <w:rStyle w:val="CommentReference"/>
        </w:rPr>
        <w:commentReference w:id="14"/>
      </w:r>
      <w:bookmarkEnd w:id="11"/>
    </w:p>
    <w:p w14:paraId="7A7A8986" w14:textId="01D57314" w:rsidR="00752547" w:rsidRPr="002C0C56" w:rsidRDefault="005A407C" w:rsidP="004B1505">
      <w:pPr>
        <w:pStyle w:val="uni"/>
      </w:pPr>
      <w:r w:rsidRPr="005A407C">
        <w:t xml:space="preserve">The three primary issues of this section's analysis of the literature on home price prediction include classic valuation methods, real estate machine learning techniques, and the particular difficulties posed by UK housing </w:t>
      </w:r>
      <w:r w:rsidR="000F0D1D" w:rsidRPr="005A407C">
        <w:t>date</w:t>
      </w:r>
      <w:r w:rsidR="000F0D1D">
        <w:t>.</w:t>
      </w:r>
      <w:r w:rsidR="000F0D1D" w:rsidRPr="005A407C">
        <w:t xml:space="preserve"> The</w:t>
      </w:r>
      <w:r w:rsidRPr="005A407C">
        <w:t xml:space="preserve"> suitability of modern machine learning techniques for property is then assessed, including XGBoost, Random Forest, and Linear Regression. In order to </w:t>
      </w:r>
      <w:r w:rsidR="000F0D1D">
        <w:t>view</w:t>
      </w:r>
      <w:r w:rsidRPr="005A407C">
        <w:t xml:space="preserve"> this study within the broader area, compar</w:t>
      </w:r>
      <w:r w:rsidR="000F0D1D">
        <w:t>e</w:t>
      </w:r>
      <w:r w:rsidRPr="005A407C">
        <w:t xml:space="preserve"> studies from various </w:t>
      </w:r>
      <w:r w:rsidR="000F0D1D">
        <w:t>global markets</w:t>
      </w:r>
      <w:r w:rsidRPr="005A407C">
        <w:t xml:space="preserve"> are examined.</w:t>
      </w:r>
    </w:p>
    <w:p w14:paraId="59567044" w14:textId="598911BE" w:rsidR="00752547" w:rsidRPr="002C0C56" w:rsidRDefault="00752547" w:rsidP="004B1505">
      <w:pPr>
        <w:pStyle w:val="uni"/>
      </w:pPr>
      <w:commentRangeStart w:id="15"/>
      <w:r w:rsidRPr="002C0C56">
        <w:t>A large gap into other studies as they compare house prices and areas without considering the HPI index which shows a true overview of house prices of that period. few reports compare simple models against tree models which is where the justification of this research project is needed.</w:t>
      </w:r>
    </w:p>
    <w:p w14:paraId="7F725C5A" w14:textId="40E628FC" w:rsidR="00C50CDD" w:rsidRPr="002C0C56" w:rsidRDefault="00C50CDD" w:rsidP="00C50CDD">
      <w:pPr>
        <w:pStyle w:val="Heading2"/>
      </w:pPr>
      <w:bookmarkStart w:id="16" w:name="_Toc216688643"/>
      <w:r w:rsidRPr="002C0C56">
        <w:t>2.1 Hedonic pricing models</w:t>
      </w:r>
      <w:bookmarkEnd w:id="16"/>
    </w:p>
    <w:p w14:paraId="214FAD2C" w14:textId="39525E5E" w:rsidR="000B7A47" w:rsidRPr="002C0C56" w:rsidRDefault="00516EC2" w:rsidP="004B1505">
      <w:pPr>
        <w:pStyle w:val="uni"/>
      </w:pPr>
      <w:r w:rsidRPr="002C0C56">
        <w:t>Hedonic pricing models are statistical models that assume a products price based features such as size and number of bedrooms</w:t>
      </w:r>
      <w:r w:rsidR="00C558F8" w:rsidRPr="002C0C56">
        <w:t xml:space="preserve"> (Hargrave, 2025)</w:t>
      </w:r>
      <w:r w:rsidRPr="002C0C56">
        <w:t>.</w:t>
      </w:r>
      <w:r w:rsidR="006808AA" w:rsidRPr="002C0C56">
        <w:t xml:space="preserve"> </w:t>
      </w:r>
      <w:r w:rsidR="00B62404" w:rsidRPr="002C0C56">
        <w:t>Traditional statistical models rely on fixed assumptions which limits their ability to represent the complexity of modern housing data and this reduces their reliability.</w:t>
      </w:r>
      <w:r w:rsidR="00C532F8" w:rsidRPr="002C0C56">
        <w:t xml:space="preserve"> (Bzdok, Altman and Krzywinski, 2018)</w:t>
      </w:r>
      <w:r w:rsidR="00930745" w:rsidRPr="002C0C56">
        <w:t>.</w:t>
      </w:r>
    </w:p>
    <w:p w14:paraId="6442ABAF" w14:textId="6B8568E2" w:rsidR="0066283E" w:rsidRPr="002C0C56" w:rsidRDefault="0066283E" w:rsidP="0066283E">
      <w:pPr>
        <w:pStyle w:val="Heading2"/>
      </w:pPr>
      <w:bookmarkStart w:id="17" w:name="_Toc216688644"/>
      <w:r w:rsidRPr="002C0C56">
        <w:t>2.2 Machine learning models in real estate</w:t>
      </w:r>
      <w:bookmarkEnd w:id="17"/>
      <w:r w:rsidRPr="002C0C56">
        <w:t xml:space="preserve"> </w:t>
      </w:r>
    </w:p>
    <w:p w14:paraId="4307BC0A" w14:textId="77777777" w:rsidR="00752547" w:rsidRPr="002C0C56" w:rsidRDefault="00043642" w:rsidP="00F65FD2">
      <w:pPr>
        <w:pStyle w:val="uni"/>
      </w:pPr>
      <w:r w:rsidRPr="002C0C56">
        <w:t xml:space="preserve">Many studies achieve an accurate model with </w:t>
      </w:r>
      <w:r w:rsidR="00C55552" w:rsidRPr="002C0C56">
        <w:t>predictions</w:t>
      </w:r>
      <w:r w:rsidRPr="002C0C56">
        <w:t xml:space="preserve"> , however they fail to see the trends</w:t>
      </w:r>
      <w:r w:rsidR="00C55552" w:rsidRPr="002C0C56">
        <w:t xml:space="preserve"> with regional prices, this causes an overlook of long term market trends.</w:t>
      </w:r>
      <w:r w:rsidR="00D23D88" w:rsidRPr="002C0C56">
        <w:t xml:space="preserve"> The studies show that linear models are still effective for predicting prices, however </w:t>
      </w:r>
      <w:r w:rsidR="00361D92" w:rsidRPr="002C0C56">
        <w:t>ensemble methods outperform them by capturing the complexity of modern property markets</w:t>
      </w:r>
      <w:r w:rsidR="005362E5" w:rsidRPr="002C0C56">
        <w:t xml:space="preserve"> (Fu, 2024)</w:t>
      </w:r>
      <w:commentRangeEnd w:id="15"/>
      <w:r w:rsidRPr="002C0C56">
        <w:rPr>
          <w:rStyle w:val="CommentReference"/>
        </w:rPr>
        <w:commentReference w:id="15"/>
      </w:r>
      <w:r w:rsidR="00361D92" w:rsidRPr="002C0C56">
        <w:t>.</w:t>
      </w:r>
    </w:p>
    <w:p w14:paraId="3F80C32D" w14:textId="77777777" w:rsidR="00752547" w:rsidRDefault="00752547" w:rsidP="00F65FD2">
      <w:pPr>
        <w:pStyle w:val="uni"/>
      </w:pPr>
      <w:r w:rsidRPr="002C0C56">
        <w:lastRenderedPageBreak/>
        <w:t xml:space="preserve">House price prediction models use machine learning to help improve the accuracy they focus on location , square footage and number of rooms, an example of machine learning model that can be used is random forest, it combines the prediction of multiple decision tree to create a prediction (Truong et al., 2020). </w:t>
      </w:r>
    </w:p>
    <w:p w14:paraId="39D88839" w14:textId="77777777" w:rsidR="000728F9" w:rsidRDefault="000728F9" w:rsidP="000728F9">
      <w:pPr>
        <w:pStyle w:val="uni"/>
        <w:keepNext/>
      </w:pPr>
      <w:r>
        <w:rPr>
          <w:noProof/>
        </w:rPr>
        <w:drawing>
          <wp:inline distT="0" distB="0" distL="0" distR="0" wp14:anchorId="1A9229D0" wp14:editId="67D493B9">
            <wp:extent cx="5057775" cy="4238625"/>
            <wp:effectExtent l="0" t="0" r="9525" b="9525"/>
            <wp:docPr id="351485999" name="Picture 7" descr="State of Data Science Survey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of Data Science Survey Kagg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4238625"/>
                    </a:xfrm>
                    <a:prstGeom prst="rect">
                      <a:avLst/>
                    </a:prstGeom>
                    <a:noFill/>
                    <a:ln>
                      <a:noFill/>
                    </a:ln>
                  </pic:spPr>
                </pic:pic>
              </a:graphicData>
            </a:graphic>
          </wp:inline>
        </w:drawing>
      </w:r>
    </w:p>
    <w:p w14:paraId="37356DEC" w14:textId="640FF1EE" w:rsidR="000728F9" w:rsidRPr="002C0C56" w:rsidRDefault="000728F9" w:rsidP="000728F9">
      <w:pPr>
        <w:pStyle w:val="Caption"/>
      </w:pPr>
      <w:bookmarkStart w:id="18" w:name="_Toc216688702"/>
      <w:r>
        <w:t xml:space="preserve">Figure </w:t>
      </w:r>
      <w:fldSimple w:instr=" SEQ Figure \* ARABIC ">
        <w:r>
          <w:rPr>
            <w:noProof/>
          </w:rPr>
          <w:t>3</w:t>
        </w:r>
      </w:fldSimple>
      <w:r>
        <w:t xml:space="preserve"> - </w:t>
      </w:r>
      <w:r w:rsidRPr="001F6145">
        <w:t>(</w:t>
      </w:r>
      <w:proofErr w:type="spellStart"/>
      <w:r w:rsidRPr="001F6145">
        <w:t>Bekhruz</w:t>
      </w:r>
      <w:proofErr w:type="spellEnd"/>
      <w:r w:rsidRPr="001F6145">
        <w:t xml:space="preserve"> Tuychiev, 2019)</w:t>
      </w:r>
      <w:r>
        <w:t xml:space="preserve"> - shows the usage of models shows that linear regression is most popular</w:t>
      </w:r>
      <w:bookmarkEnd w:id="18"/>
    </w:p>
    <w:p w14:paraId="67A368FC" w14:textId="6B65E7F6" w:rsidR="001148F6" w:rsidRPr="002C0C56" w:rsidRDefault="001148F6" w:rsidP="00F65FD2">
      <w:pPr>
        <w:pStyle w:val="uni"/>
      </w:pPr>
      <w:r w:rsidRPr="002C0C56">
        <w:br w:type="page"/>
      </w:r>
    </w:p>
    <w:p w14:paraId="35ECA8E0" w14:textId="1A246296" w:rsidR="00777379" w:rsidRPr="002C0C56" w:rsidRDefault="00B56360" w:rsidP="00777379">
      <w:pPr>
        <w:pStyle w:val="Heading2"/>
      </w:pPr>
      <w:bookmarkStart w:id="19" w:name="_Toc216688645"/>
      <w:r w:rsidRPr="002C0C56">
        <w:lastRenderedPageBreak/>
        <w:t xml:space="preserve">2.3 </w:t>
      </w:r>
      <w:r w:rsidR="00777379" w:rsidRPr="002C0C56">
        <w:t>XGBoost</w:t>
      </w:r>
      <w:bookmarkEnd w:id="19"/>
    </w:p>
    <w:p w14:paraId="75B4DA92" w14:textId="77777777" w:rsidR="00F628B3" w:rsidRPr="002C0C56" w:rsidRDefault="00F628B3" w:rsidP="00F628B3">
      <w:pPr>
        <w:keepNext/>
      </w:pPr>
      <w:r w:rsidRPr="002C0C56">
        <w:rPr>
          <w:noProof/>
        </w:rPr>
        <w:drawing>
          <wp:inline distT="0" distB="0" distL="0" distR="0" wp14:anchorId="1C348113" wp14:editId="3AAD4251">
            <wp:extent cx="5731510" cy="3221990"/>
            <wp:effectExtent l="0" t="0" r="2540" b="0"/>
            <wp:docPr id="942778776" name="Picture 7" descr="Boosting - sequential ensembl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sting - sequential ensemble learn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BF9E938" w14:textId="2D8FB147" w:rsidR="00777379" w:rsidRPr="002C0C56" w:rsidRDefault="00F628B3" w:rsidP="00F628B3">
      <w:pPr>
        <w:pStyle w:val="Caption"/>
      </w:pPr>
      <w:bookmarkStart w:id="20" w:name="_Toc216688703"/>
      <w:r w:rsidRPr="002C0C56">
        <w:t xml:space="preserve">Figure </w:t>
      </w:r>
      <w:fldSimple w:instr=" SEQ Figure \* ARABIC ">
        <w:r w:rsidR="000728F9">
          <w:rPr>
            <w:noProof/>
          </w:rPr>
          <w:t>4</w:t>
        </w:r>
      </w:fldSimple>
      <w:r w:rsidRPr="002C0C56">
        <w:t xml:space="preserve"> - XGBoost -  (</w:t>
      </w:r>
      <w:proofErr w:type="spellStart"/>
      <w:r w:rsidRPr="002C0C56">
        <w:t>Kavlakoglu</w:t>
      </w:r>
      <w:proofErr w:type="spellEnd"/>
      <w:r w:rsidRPr="002C0C56">
        <w:t xml:space="preserve"> and Russi, 2024)</w:t>
      </w:r>
      <w:bookmarkEnd w:id="20"/>
    </w:p>
    <w:p w14:paraId="42686540" w14:textId="10B71005" w:rsidR="00B8215F" w:rsidRPr="002C0C56" w:rsidRDefault="00B8215F" w:rsidP="004B1505">
      <w:pPr>
        <w:pStyle w:val="uni"/>
      </w:pPr>
      <w:r w:rsidRPr="002C0C56">
        <w:t xml:space="preserve">XGBoost stands for extreme gradient boosting , </w:t>
      </w:r>
      <w:r w:rsidR="00950B61" w:rsidRPr="002C0C56">
        <w:t xml:space="preserve">it uses parallel tree boosting </w:t>
      </w:r>
      <w:r w:rsidR="003348F9" w:rsidRPr="002C0C56">
        <w:t xml:space="preserve">it is the leading machine learning </w:t>
      </w:r>
      <w:r w:rsidR="000A5CC9" w:rsidRPr="002C0C56">
        <w:t xml:space="preserve">library for regression, classification and ranking problems (NVIDIA Data Science Glossary, 2019). </w:t>
      </w:r>
    </w:p>
    <w:p w14:paraId="4EAE3926" w14:textId="67407D94" w:rsidR="000B7A47" w:rsidRPr="002C0C56" w:rsidRDefault="00367661" w:rsidP="004B1505">
      <w:pPr>
        <w:pStyle w:val="uni"/>
      </w:pPr>
      <w:r w:rsidRPr="002C0C56">
        <w:t xml:space="preserve">The main advantage of this </w:t>
      </w:r>
      <w:r w:rsidR="00660F50" w:rsidRPr="002C0C56">
        <w:t>includes the high performance, speed and flexibility it also inc</w:t>
      </w:r>
      <w:r w:rsidR="009A786A" w:rsidRPr="002C0C56">
        <w:t>ludes build in features for handling missing data and preventing overfitting data, however</w:t>
      </w:r>
      <w:r w:rsidR="00F87642" w:rsidRPr="002C0C56">
        <w:t xml:space="preserve"> it is a high memory consumption model</w:t>
      </w:r>
      <w:r w:rsidR="00241997" w:rsidRPr="002C0C56">
        <w:t xml:space="preserve">, it has many hyperparameters and finding the right </w:t>
      </w:r>
      <w:r w:rsidR="006956BE" w:rsidRPr="002C0C56">
        <w:t>combination can be time consuming</w:t>
      </w:r>
      <w:r w:rsidR="00743CD6" w:rsidRPr="002C0C56">
        <w:t xml:space="preserve"> (Krayonnz.com, 2025)</w:t>
      </w:r>
      <w:r w:rsidR="006956BE" w:rsidRPr="002C0C56">
        <w:t>.</w:t>
      </w:r>
    </w:p>
    <w:p w14:paraId="1E39B4CC" w14:textId="77777777" w:rsidR="00183DF4" w:rsidRPr="002C0C56" w:rsidRDefault="00183DF4" w:rsidP="00183DF4"/>
    <w:p w14:paraId="09D27412" w14:textId="77777777" w:rsidR="00183DF4" w:rsidRPr="002C0C56" w:rsidRDefault="00183DF4" w:rsidP="00183DF4"/>
    <w:p w14:paraId="599F3927" w14:textId="77777777" w:rsidR="00183DF4" w:rsidRPr="002C0C56" w:rsidRDefault="00183DF4" w:rsidP="00183DF4"/>
    <w:p w14:paraId="1BBEAEAE" w14:textId="77777777" w:rsidR="001148F6" w:rsidRPr="002C0C56" w:rsidRDefault="001148F6">
      <w:pPr>
        <w:rPr>
          <w:rFonts w:asciiTheme="majorHAnsi" w:eastAsiaTheme="majorEastAsia" w:hAnsiTheme="majorHAnsi" w:cstheme="majorBidi"/>
          <w:color w:val="0F4761" w:themeColor="accent1" w:themeShade="BF"/>
          <w:sz w:val="32"/>
          <w:szCs w:val="32"/>
        </w:rPr>
      </w:pPr>
      <w:r w:rsidRPr="002C0C56">
        <w:br w:type="page"/>
      </w:r>
    </w:p>
    <w:p w14:paraId="20AA4A52" w14:textId="65846CB8" w:rsidR="00613394" w:rsidRPr="002C0C56" w:rsidRDefault="00B56360" w:rsidP="00613394">
      <w:pPr>
        <w:pStyle w:val="Heading2"/>
      </w:pPr>
      <w:bookmarkStart w:id="21" w:name="_Toc216688646"/>
      <w:r w:rsidRPr="002C0C56">
        <w:lastRenderedPageBreak/>
        <w:t xml:space="preserve">2.4 </w:t>
      </w:r>
      <w:r w:rsidR="00613394" w:rsidRPr="002C0C56">
        <w:t>Random forest</w:t>
      </w:r>
      <w:bookmarkEnd w:id="21"/>
    </w:p>
    <w:p w14:paraId="148B7B4B" w14:textId="77777777" w:rsidR="004072BC" w:rsidRPr="002C0C56" w:rsidRDefault="004072BC" w:rsidP="004072BC">
      <w:pPr>
        <w:keepNext/>
      </w:pPr>
      <w:r w:rsidRPr="002C0C56">
        <w:rPr>
          <w:noProof/>
        </w:rPr>
        <w:drawing>
          <wp:inline distT="0" distB="0" distL="0" distR="0" wp14:anchorId="60C4ED82" wp14:editId="1B80E3BB">
            <wp:extent cx="5731510" cy="3224530"/>
            <wp:effectExtent l="0" t="0" r="0" b="0"/>
            <wp:docPr id="823957380" name="Picture 7" descr="Diagram of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Random Fores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6059A54" w14:textId="216D83AE" w:rsidR="004072BC" w:rsidRPr="002C0C56" w:rsidRDefault="004072BC" w:rsidP="004072BC">
      <w:pPr>
        <w:pStyle w:val="Caption"/>
      </w:pPr>
      <w:bookmarkStart w:id="22" w:name="_Toc216688704"/>
      <w:r w:rsidRPr="002C0C56">
        <w:t xml:space="preserve">Figure </w:t>
      </w:r>
      <w:fldSimple w:instr=" SEQ Figure \* ARABIC ">
        <w:r w:rsidR="000728F9">
          <w:rPr>
            <w:noProof/>
          </w:rPr>
          <w:t>5</w:t>
        </w:r>
      </w:fldSimple>
      <w:r w:rsidRPr="002C0C56">
        <w:t xml:space="preserve"> -  (</w:t>
      </w:r>
      <w:proofErr w:type="spellStart"/>
      <w:r w:rsidRPr="002C0C56">
        <w:t>Kavlakoglu</w:t>
      </w:r>
      <w:proofErr w:type="spellEnd"/>
      <w:r w:rsidRPr="002C0C56">
        <w:t xml:space="preserve">, 2021) - </w:t>
      </w:r>
      <w:r w:rsidR="004372B1" w:rsidRPr="002C0C56">
        <w:t>decision</w:t>
      </w:r>
      <w:r w:rsidRPr="002C0C56">
        <w:t xml:space="preserve"> tree </w:t>
      </w:r>
      <w:r w:rsidR="003371A1" w:rsidRPr="002C0C56">
        <w:t>example!</w:t>
      </w:r>
      <w:bookmarkEnd w:id="22"/>
    </w:p>
    <w:p w14:paraId="212397A3" w14:textId="64484FE6" w:rsidR="0073785B" w:rsidRPr="002C0C56" w:rsidRDefault="00055CAA" w:rsidP="004B1505">
      <w:pPr>
        <w:pStyle w:val="uni"/>
      </w:pPr>
      <w:r w:rsidRPr="002C0C56">
        <w:t xml:space="preserve">The </w:t>
      </w:r>
      <w:r w:rsidR="003371A1" w:rsidRPr="002C0C56">
        <w:t>benefit</w:t>
      </w:r>
      <w:r w:rsidRPr="002C0C56">
        <w:t xml:space="preserve"> of using this method is the reduce risk of overfitting , </w:t>
      </w:r>
      <w:r w:rsidR="00782899" w:rsidRPr="002C0C56">
        <w:t>it will lower the variance and prediction error</w:t>
      </w:r>
      <w:r w:rsidR="00B22A8C" w:rsidRPr="002C0C56">
        <w:t>. It is made to handle regression ta</w:t>
      </w:r>
      <w:r w:rsidR="00A45501" w:rsidRPr="002C0C56">
        <w:t xml:space="preserve">sks </w:t>
      </w:r>
      <w:r w:rsidR="001B2296" w:rsidRPr="002C0C56">
        <w:t xml:space="preserve">with a high degree of accuracy so perfect for predicting house prices, however </w:t>
      </w:r>
      <w:r w:rsidR="00364BA9" w:rsidRPr="002C0C56">
        <w:t xml:space="preserve">the accuracy depends on the size of the data set which can become time consuming, it can require more resources to process that data </w:t>
      </w:r>
      <w:r w:rsidR="00953BC4" w:rsidRPr="002C0C56">
        <w:t>and the overall complexity (</w:t>
      </w:r>
      <w:proofErr w:type="spellStart"/>
      <w:r w:rsidR="00953BC4" w:rsidRPr="002C0C56">
        <w:t>Kavlakoglu</w:t>
      </w:r>
      <w:proofErr w:type="spellEnd"/>
      <w:r w:rsidR="00953BC4" w:rsidRPr="002C0C56">
        <w:t xml:space="preserve">, 2021). </w:t>
      </w:r>
      <w:r w:rsidR="007F0AED" w:rsidRPr="002C0C56">
        <w:t xml:space="preserve">An example of this would be postcodes </w:t>
      </w:r>
      <w:r w:rsidR="005C6695" w:rsidRPr="002C0C56">
        <w:t>unless they are encoded appropriately.</w:t>
      </w:r>
    </w:p>
    <w:p w14:paraId="4727B462" w14:textId="77777777" w:rsidR="00730F5E" w:rsidRPr="002C0C56" w:rsidRDefault="00730F5E"/>
    <w:p w14:paraId="1EECC527" w14:textId="77777777" w:rsidR="001148F6" w:rsidRPr="002C0C56" w:rsidRDefault="001148F6">
      <w:pPr>
        <w:rPr>
          <w:rFonts w:asciiTheme="majorHAnsi" w:eastAsiaTheme="majorEastAsia" w:hAnsiTheme="majorHAnsi" w:cstheme="majorBidi"/>
          <w:color w:val="0F4761" w:themeColor="accent1" w:themeShade="BF"/>
          <w:sz w:val="32"/>
          <w:szCs w:val="32"/>
        </w:rPr>
      </w:pPr>
      <w:r w:rsidRPr="002C0C56">
        <w:br w:type="page"/>
      </w:r>
    </w:p>
    <w:p w14:paraId="236D89D4" w14:textId="04F227A2" w:rsidR="00613394" w:rsidRPr="002C0C56" w:rsidRDefault="00B56360" w:rsidP="00613394">
      <w:pPr>
        <w:pStyle w:val="Heading2"/>
      </w:pPr>
      <w:bookmarkStart w:id="23" w:name="_Toc216688647"/>
      <w:r w:rsidRPr="002C0C56">
        <w:lastRenderedPageBreak/>
        <w:t xml:space="preserve">2.5 </w:t>
      </w:r>
      <w:r w:rsidR="00613394" w:rsidRPr="002C0C56">
        <w:t>Linear regression</w:t>
      </w:r>
      <w:bookmarkEnd w:id="23"/>
    </w:p>
    <w:p w14:paraId="5A4DAB50" w14:textId="0001A965" w:rsidR="00AF093B" w:rsidRPr="002C0C56" w:rsidRDefault="007C37A5" w:rsidP="004B1505">
      <w:pPr>
        <w:pStyle w:val="uni"/>
      </w:pPr>
      <w:r w:rsidRPr="002C0C56">
        <w:t xml:space="preserve">Another method many other papers use is linear regression </w:t>
      </w:r>
      <w:r w:rsidR="00255B4D" w:rsidRPr="002C0C56">
        <w:t xml:space="preserve">it </w:t>
      </w:r>
      <w:r w:rsidR="00AC6E53" w:rsidRPr="002C0C56">
        <w:t xml:space="preserve">is supervised </w:t>
      </w:r>
      <w:r w:rsidR="003371A1" w:rsidRPr="002C0C56">
        <w:t>learning-based</w:t>
      </w:r>
      <w:r w:rsidR="00AC6E53" w:rsidRPr="002C0C56">
        <w:t xml:space="preserve"> machine learning algorithm. It carries out a regression job. Regression uses independent variables to model a goal prediction value. It is mostly utilised for predicting and determining the link between variables</w:t>
      </w:r>
      <w:r w:rsidR="000F052C" w:rsidRPr="002C0C56">
        <w:t xml:space="preserve"> (Maloku, 2024)</w:t>
      </w:r>
      <w:r w:rsidR="00AC6E53" w:rsidRPr="002C0C56">
        <w:t xml:space="preserve">. </w:t>
      </w:r>
    </w:p>
    <w:p w14:paraId="61F01B95" w14:textId="650454F4" w:rsidR="004E2C49" w:rsidRPr="002C0C56" w:rsidRDefault="004E2C49" w:rsidP="004B1505">
      <w:pPr>
        <w:pStyle w:val="uni"/>
      </w:pPr>
      <w:r w:rsidRPr="002C0C56">
        <w:t xml:space="preserve">An example of running linear regression </w:t>
      </w:r>
      <w:r w:rsidR="003371A1" w:rsidRPr="002C0C56">
        <w:t>is.</w:t>
      </w:r>
      <w:r w:rsidRPr="002C0C56">
        <w:t xml:space="preserve"> </w:t>
      </w:r>
    </w:p>
    <w:p w14:paraId="07CCBD5F" w14:textId="77777777" w:rsidR="004E2C49" w:rsidRPr="002C0C56" w:rsidRDefault="004E2C49" w:rsidP="004B1505">
      <w:pPr>
        <w:pStyle w:val="uni"/>
      </w:pPr>
      <w:r w:rsidRPr="002C0C56">
        <w:t xml:space="preserve">from </w:t>
      </w:r>
      <w:proofErr w:type="spellStart"/>
      <w:r w:rsidRPr="002C0C56">
        <w:t>sklearn.linear_model</w:t>
      </w:r>
      <w:proofErr w:type="spellEnd"/>
      <w:r w:rsidRPr="002C0C56">
        <w:t xml:space="preserve"> import </w:t>
      </w:r>
      <w:proofErr w:type="spellStart"/>
      <w:r w:rsidRPr="002C0C56">
        <w:t>LinearRegression</w:t>
      </w:r>
      <w:proofErr w:type="spellEnd"/>
    </w:p>
    <w:p w14:paraId="5489AAE5" w14:textId="77777777" w:rsidR="004E2C49" w:rsidRPr="001553EB" w:rsidRDefault="004E2C49" w:rsidP="004B1505">
      <w:pPr>
        <w:pStyle w:val="uni"/>
        <w:rPr>
          <w:lang w:val="fr-FR"/>
        </w:rPr>
      </w:pPr>
      <w:proofErr w:type="spellStart"/>
      <w:r w:rsidRPr="001553EB">
        <w:rPr>
          <w:lang w:val="fr-FR"/>
        </w:rPr>
        <w:t>regressor</w:t>
      </w:r>
      <w:proofErr w:type="spellEnd"/>
      <w:r w:rsidRPr="001553EB">
        <w:rPr>
          <w:lang w:val="fr-FR"/>
        </w:rPr>
        <w:t xml:space="preserve"> = </w:t>
      </w:r>
      <w:proofErr w:type="spellStart"/>
      <w:r w:rsidRPr="001553EB">
        <w:rPr>
          <w:lang w:val="fr-FR"/>
        </w:rPr>
        <w:t>LinearRegression</w:t>
      </w:r>
      <w:proofErr w:type="spellEnd"/>
      <w:r w:rsidRPr="001553EB">
        <w:rPr>
          <w:lang w:val="fr-FR"/>
        </w:rPr>
        <w:t>()</w:t>
      </w:r>
    </w:p>
    <w:p w14:paraId="406DF4AC" w14:textId="77777777" w:rsidR="004E2C49" w:rsidRPr="001553EB" w:rsidRDefault="004E2C49" w:rsidP="004B1505">
      <w:pPr>
        <w:pStyle w:val="uni"/>
        <w:rPr>
          <w:lang w:val="fr-FR"/>
        </w:rPr>
      </w:pPr>
      <w:proofErr w:type="spellStart"/>
      <w:r w:rsidRPr="001553EB">
        <w:rPr>
          <w:lang w:val="fr-FR"/>
        </w:rPr>
        <w:t>regressor.fit</w:t>
      </w:r>
      <w:proofErr w:type="spellEnd"/>
      <w:r w:rsidRPr="001553EB">
        <w:rPr>
          <w:lang w:val="fr-FR"/>
        </w:rPr>
        <w:t>(</w:t>
      </w:r>
      <w:proofErr w:type="spellStart"/>
      <w:r w:rsidRPr="001553EB">
        <w:rPr>
          <w:lang w:val="fr-FR"/>
        </w:rPr>
        <w:t>X_train</w:t>
      </w:r>
      <w:proofErr w:type="spellEnd"/>
      <w:r w:rsidRPr="001553EB">
        <w:rPr>
          <w:lang w:val="fr-FR"/>
        </w:rPr>
        <w:t xml:space="preserve">, </w:t>
      </w:r>
      <w:proofErr w:type="spellStart"/>
      <w:r w:rsidRPr="001553EB">
        <w:rPr>
          <w:lang w:val="fr-FR"/>
        </w:rPr>
        <w:t>y_train</w:t>
      </w:r>
      <w:proofErr w:type="spellEnd"/>
      <w:r w:rsidRPr="001553EB">
        <w:rPr>
          <w:lang w:val="fr-FR"/>
        </w:rPr>
        <w:t>)</w:t>
      </w:r>
    </w:p>
    <w:p w14:paraId="51B6483E" w14:textId="11531863" w:rsidR="004E2C49" w:rsidRPr="002C0C56" w:rsidRDefault="007A42DB" w:rsidP="00AC6E53">
      <w:r w:rsidRPr="002C0C56">
        <w:t>(Yao, 2024)</w:t>
      </w:r>
    </w:p>
    <w:p w14:paraId="7BFE89BC" w14:textId="77777777" w:rsidR="007A42DB" w:rsidRPr="002C0C56" w:rsidRDefault="004E2C49" w:rsidP="007A42DB">
      <w:pPr>
        <w:keepNext/>
      </w:pPr>
      <w:r w:rsidRPr="002C0C56">
        <w:rPr>
          <w:noProof/>
        </w:rPr>
        <w:drawing>
          <wp:inline distT="0" distB="0" distL="0" distR="0" wp14:anchorId="7A6C8AED" wp14:editId="61808AA1">
            <wp:extent cx="5731510" cy="4298950"/>
            <wp:effectExtent l="0" t="0" r="2540" b="6350"/>
            <wp:docPr id="729993839" name="Picture 8" descr="Example of Linear Relationship and Line of Best Fit (Image by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ample of Linear Relationship and Line of Best Fit (Image by auth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5338F04" w14:textId="1DC6B715" w:rsidR="003235FA" w:rsidRPr="002C0C56" w:rsidRDefault="007A42DB" w:rsidP="00B120C9">
      <w:pPr>
        <w:pStyle w:val="Caption"/>
      </w:pPr>
      <w:bookmarkStart w:id="24" w:name="_Toc216688705"/>
      <w:r w:rsidRPr="002C0C56">
        <w:t xml:space="preserve">Figure </w:t>
      </w:r>
      <w:fldSimple w:instr=" SEQ Figure \* ARABIC ">
        <w:r w:rsidR="000728F9">
          <w:rPr>
            <w:noProof/>
          </w:rPr>
          <w:t>6</w:t>
        </w:r>
      </w:fldSimple>
      <w:r w:rsidRPr="002C0C56">
        <w:t xml:space="preserve"> (Yao, 2024) - linear regression </w:t>
      </w:r>
      <w:r w:rsidR="003371A1" w:rsidRPr="002C0C56">
        <w:t>example.</w:t>
      </w:r>
      <w:bookmarkEnd w:id="24"/>
    </w:p>
    <w:p w14:paraId="062B66B7" w14:textId="7A76EA42" w:rsidR="00730F5E" w:rsidRDefault="000B4F16" w:rsidP="006E54A7">
      <w:pPr>
        <w:pStyle w:val="uni"/>
      </w:pPr>
      <w:r w:rsidRPr="002C0C56">
        <w:lastRenderedPageBreak/>
        <w:t xml:space="preserve">The </w:t>
      </w:r>
      <w:r w:rsidR="007406C3" w:rsidRPr="002C0C56">
        <w:t xml:space="preserve">simplicity to </w:t>
      </w:r>
      <w:r w:rsidR="000F3545" w:rsidRPr="002C0C56">
        <w:t>implement and interpret the outcomes makes it efficient</w:t>
      </w:r>
      <w:r w:rsidR="00296D3A" w:rsidRPr="002C0C56">
        <w:t>, however</w:t>
      </w:r>
      <w:r w:rsidR="003235FA" w:rsidRPr="002C0C56">
        <w:t xml:space="preserve"> outliers can have a huge impact on </w:t>
      </w:r>
      <w:r w:rsidR="006A3443" w:rsidRPr="002C0C56">
        <w:t>results</w:t>
      </w:r>
      <w:r w:rsidR="00EE6F53" w:rsidRPr="002C0C56">
        <w:t xml:space="preserve"> , linear regression also </w:t>
      </w:r>
      <w:r w:rsidR="00C81AE7" w:rsidRPr="002C0C56">
        <w:t>assumes a linear relationship between dependent and independent variables</w:t>
      </w:r>
      <w:r w:rsidR="0024634E" w:rsidRPr="002C0C56">
        <w:t xml:space="preserve"> (GeeksforGeeks, 2020).</w:t>
      </w:r>
    </w:p>
    <w:p w14:paraId="6025A6D7" w14:textId="77777777" w:rsidR="006E54A7" w:rsidRDefault="006E54A7" w:rsidP="006E54A7">
      <w:pPr>
        <w:pStyle w:val="uni"/>
      </w:pPr>
    </w:p>
    <w:p w14:paraId="0FD4DC1B" w14:textId="77777777" w:rsidR="006E54A7" w:rsidRPr="002C0C56" w:rsidRDefault="006E54A7" w:rsidP="006E54A7">
      <w:pPr>
        <w:pStyle w:val="uni"/>
      </w:pPr>
    </w:p>
    <w:p w14:paraId="77C77849" w14:textId="77777777" w:rsidR="00C50CDD" w:rsidRPr="00C50CDD" w:rsidRDefault="00C50CDD" w:rsidP="00C50CDD">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25" w:name="_Toc216688648"/>
      <w:r w:rsidRPr="00C50CDD">
        <w:rPr>
          <w:rFonts w:asciiTheme="majorHAnsi" w:eastAsiaTheme="majorEastAsia" w:hAnsiTheme="majorHAnsi" w:cstheme="majorBidi"/>
          <w:color w:val="0F4761" w:themeColor="accent1" w:themeShade="BF"/>
          <w:sz w:val="32"/>
          <w:szCs w:val="32"/>
        </w:rPr>
        <w:t>2.6 Challenges in data</w:t>
      </w:r>
      <w:bookmarkEnd w:id="25"/>
    </w:p>
    <w:p w14:paraId="3A5E8CC5" w14:textId="59F7AEB5" w:rsidR="00C50CDD" w:rsidRPr="00C50CDD" w:rsidRDefault="00C50CDD" w:rsidP="00C50CDD">
      <w:pPr>
        <w:spacing w:line="480" w:lineRule="auto"/>
        <w:rPr>
          <w:rFonts w:ascii="Arial" w:hAnsi="Arial" w:cs="Arial"/>
          <w:sz w:val="24"/>
          <w:szCs w:val="24"/>
        </w:rPr>
      </w:pPr>
      <w:r w:rsidRPr="00C50CDD">
        <w:rPr>
          <w:rFonts w:ascii="Arial" w:hAnsi="Arial" w:cs="Arial"/>
          <w:sz w:val="24"/>
          <w:szCs w:val="24"/>
        </w:rPr>
        <w:t xml:space="preserve">UK market is unusual with extreme regional variation with the rural Scotland to the </w:t>
      </w:r>
      <w:r w:rsidR="003371A1" w:rsidRPr="00C50CDD">
        <w:rPr>
          <w:rFonts w:ascii="Arial" w:hAnsi="Arial" w:cs="Arial"/>
          <w:sz w:val="24"/>
          <w:szCs w:val="24"/>
        </w:rPr>
        <w:t>built-up</w:t>
      </w:r>
      <w:r w:rsidRPr="00C50CDD">
        <w:rPr>
          <w:rFonts w:ascii="Arial" w:hAnsi="Arial" w:cs="Arial"/>
          <w:sz w:val="24"/>
          <w:szCs w:val="24"/>
        </w:rPr>
        <w:t xml:space="preserve"> cities, house prices can vary in price largely with northern prices being close to £300,000 more in value. This creates a challenge for prediction models because postcode variation introduces structural inequality that the model must learn to handle (rick, 2023). </w:t>
      </w:r>
    </w:p>
    <w:p w14:paraId="584B2BF8" w14:textId="77777777" w:rsidR="00C50CDD" w:rsidRPr="00C50CDD" w:rsidRDefault="00C50CDD" w:rsidP="00C50CDD">
      <w:pPr>
        <w:spacing w:line="480" w:lineRule="auto"/>
        <w:rPr>
          <w:rFonts w:ascii="Arial" w:hAnsi="Arial" w:cs="Arial"/>
          <w:sz w:val="24"/>
          <w:szCs w:val="24"/>
        </w:rPr>
      </w:pPr>
      <w:r w:rsidRPr="00C50CDD">
        <w:rPr>
          <w:rFonts w:ascii="Arial" w:hAnsi="Arial" w:cs="Arial"/>
          <w:sz w:val="24"/>
          <w:szCs w:val="24"/>
        </w:rPr>
        <w:t>The largest issue is with finding datasets that have uk market house data, the uk price paid database doesn’t include number of rooms , size of the house or many other attributes. This missing data causes it hard for ML to have enough data to predict (Harel and Harpaz, 2024).</w:t>
      </w:r>
    </w:p>
    <w:p w14:paraId="56E2B118" w14:textId="77777777" w:rsidR="00C50CDD" w:rsidRPr="00C50CDD" w:rsidRDefault="00C50CDD" w:rsidP="00C50CDD">
      <w:pPr>
        <w:spacing w:line="480" w:lineRule="auto"/>
        <w:rPr>
          <w:rFonts w:ascii="Arial" w:hAnsi="Arial" w:cs="Arial"/>
          <w:sz w:val="24"/>
          <w:szCs w:val="24"/>
        </w:rPr>
      </w:pPr>
      <w:r w:rsidRPr="00C50CDD">
        <w:rPr>
          <w:rFonts w:ascii="Arial" w:hAnsi="Arial" w:cs="Arial"/>
          <w:sz w:val="24"/>
          <w:szCs w:val="24"/>
        </w:rPr>
        <w:t>Other issues include outliers such as luxury homes and apartments which is included also in the datasets, cleaning addresses and encoding postcodes is a large part of increasing the accuracy of predicting model, postcodes can show an income area level, demographics and local infrastructure and how they effect prices (Code B website, 2024).</w:t>
      </w:r>
    </w:p>
    <w:p w14:paraId="43BEA1E3" w14:textId="77777777" w:rsidR="001148F6" w:rsidRPr="002C0C56" w:rsidRDefault="001148F6">
      <w:pPr>
        <w:rPr>
          <w:rFonts w:asciiTheme="majorHAnsi" w:eastAsiaTheme="majorEastAsia" w:hAnsiTheme="majorHAnsi" w:cstheme="majorBidi"/>
          <w:color w:val="0F4761" w:themeColor="accent1" w:themeShade="BF"/>
          <w:sz w:val="32"/>
          <w:szCs w:val="32"/>
        </w:rPr>
      </w:pPr>
      <w:r w:rsidRPr="002C0C56">
        <w:br w:type="page"/>
      </w:r>
    </w:p>
    <w:p w14:paraId="6FE0DB07" w14:textId="2D753429" w:rsidR="00613394" w:rsidRPr="002C0C56" w:rsidRDefault="00B56360" w:rsidP="00613394">
      <w:pPr>
        <w:pStyle w:val="Heading2"/>
      </w:pPr>
      <w:bookmarkStart w:id="26" w:name="_Toc216688649"/>
      <w:r w:rsidRPr="002C0C56">
        <w:lastRenderedPageBreak/>
        <w:t xml:space="preserve">2.7 </w:t>
      </w:r>
      <w:commentRangeStart w:id="27"/>
      <w:r w:rsidR="00613394" w:rsidRPr="002C0C56">
        <w:t>Other studies to compare against</w:t>
      </w:r>
      <w:commentRangeEnd w:id="27"/>
      <w:r w:rsidR="00613394" w:rsidRPr="002C0C56">
        <w:rPr>
          <w:rStyle w:val="CommentReference"/>
        </w:rPr>
        <w:commentReference w:id="27"/>
      </w:r>
      <w:bookmarkEnd w:id="26"/>
    </w:p>
    <w:p w14:paraId="2D6FC3EE" w14:textId="09AF2545" w:rsidR="00BF58F7" w:rsidRPr="002C0C56" w:rsidRDefault="00B56360" w:rsidP="00BF58F7">
      <w:pPr>
        <w:pStyle w:val="Heading3"/>
      </w:pPr>
      <w:bookmarkStart w:id="28" w:name="_Toc216688650"/>
      <w:r w:rsidRPr="002C0C56">
        <w:t xml:space="preserve">2.7.1 </w:t>
      </w:r>
      <w:r w:rsidR="00BF58F7" w:rsidRPr="002C0C56">
        <w:t xml:space="preserve">Kuala </w:t>
      </w:r>
      <w:proofErr w:type="spellStart"/>
      <w:r w:rsidR="00BF58F7" w:rsidRPr="002C0C56">
        <w:t>Lampur</w:t>
      </w:r>
      <w:bookmarkEnd w:id="28"/>
      <w:proofErr w:type="spellEnd"/>
    </w:p>
    <w:p w14:paraId="5D7476AC" w14:textId="61D80793" w:rsidR="00A90AF1" w:rsidRPr="002C0C56" w:rsidRDefault="00A90AF1" w:rsidP="004B1505">
      <w:pPr>
        <w:pStyle w:val="uni"/>
      </w:pPr>
      <w:r w:rsidRPr="002C0C56">
        <w:t xml:space="preserve">An example of a study to review </w:t>
      </w:r>
      <w:r w:rsidR="001F132C" w:rsidRPr="002C0C56">
        <w:t xml:space="preserve">is </w:t>
      </w:r>
      <w:r w:rsidR="00264E67" w:rsidRPr="002C0C56">
        <w:t>“Advanced Machine Learning Algorithms for House Price Prediction: Case Study in Kuala Lumpur”</w:t>
      </w:r>
      <w:r w:rsidR="00B4594D" w:rsidRPr="002C0C56">
        <w:t>, this study focuses on a</w:t>
      </w:r>
      <w:r w:rsidR="00732E2E" w:rsidRPr="002C0C56">
        <w:t xml:space="preserve"> </w:t>
      </w:r>
      <w:r w:rsidR="00A16FFC" w:rsidRPr="002C0C56">
        <w:t>Malaysia</w:t>
      </w:r>
      <w:r w:rsidR="00732E2E" w:rsidRPr="002C0C56">
        <w:t xml:space="preserve">  housing</w:t>
      </w:r>
      <w:r w:rsidR="00B4594D" w:rsidRPr="002C0C56">
        <w:t xml:space="preserve"> dataset from Kaggle </w:t>
      </w:r>
      <w:r w:rsidR="00DA6D10" w:rsidRPr="002C0C56">
        <w:t xml:space="preserve">with around 21,995 rows of data. </w:t>
      </w:r>
      <w:r w:rsidR="00FE38DF" w:rsidRPr="002C0C56">
        <w:t xml:space="preserve">It </w:t>
      </w:r>
      <w:r w:rsidR="001D66B2" w:rsidRPr="002C0C56">
        <w:t>provided locations, number of bedrooms , bathrooms, car parks , size</w:t>
      </w:r>
      <w:r w:rsidR="006C4F89" w:rsidRPr="002C0C56">
        <w:t xml:space="preserve"> , furnishing status , property type and distance to shop , school , hospital </w:t>
      </w:r>
      <w:r w:rsidR="00293053" w:rsidRPr="002C0C56">
        <w:t>and stations</w:t>
      </w:r>
      <w:r w:rsidR="000A5500" w:rsidRPr="002C0C56">
        <w:t>(Abdul-Rahman et al., 2021)</w:t>
      </w:r>
      <w:r w:rsidR="00293053" w:rsidRPr="002C0C56">
        <w:t xml:space="preserve">. </w:t>
      </w:r>
    </w:p>
    <w:p w14:paraId="1BC597F0" w14:textId="77777777" w:rsidR="0009242A" w:rsidRPr="002C0C56" w:rsidRDefault="0009242A"/>
    <w:p w14:paraId="48B94110" w14:textId="77777777" w:rsidR="0009242A" w:rsidRPr="002C0C56" w:rsidRDefault="0009242A" w:rsidP="0009242A">
      <w:pPr>
        <w:keepNext/>
      </w:pPr>
      <w:r w:rsidRPr="002C0C56">
        <w:rPr>
          <w:noProof/>
        </w:rPr>
        <w:drawing>
          <wp:inline distT="0" distB="0" distL="0" distR="0" wp14:anchorId="13B55B5A" wp14:editId="00DF29EA">
            <wp:extent cx="4352925" cy="3667125"/>
            <wp:effectExtent l="0" t="0" r="9525" b="9525"/>
            <wp:docPr id="1189705301"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05301" name="Picture 1" descr="A graph of a graph&#10;&#10;AI-generated content may be incorrect."/>
                    <pic:cNvPicPr/>
                  </pic:nvPicPr>
                  <pic:blipFill rotWithShape="1">
                    <a:blip r:embed="rId19"/>
                    <a:srcRect b="10046"/>
                    <a:stretch>
                      <a:fillRect/>
                    </a:stretch>
                  </pic:blipFill>
                  <pic:spPr bwMode="auto">
                    <a:xfrm>
                      <a:off x="0" y="0"/>
                      <a:ext cx="4353533" cy="3667637"/>
                    </a:xfrm>
                    <a:prstGeom prst="rect">
                      <a:avLst/>
                    </a:prstGeom>
                    <a:ln>
                      <a:noFill/>
                    </a:ln>
                    <a:extLst>
                      <a:ext uri="{53640926-AAD7-44D8-BBD7-CCE9431645EC}">
                        <a14:shadowObscured xmlns:a14="http://schemas.microsoft.com/office/drawing/2010/main"/>
                      </a:ext>
                    </a:extLst>
                  </pic:spPr>
                </pic:pic>
              </a:graphicData>
            </a:graphic>
          </wp:inline>
        </w:drawing>
      </w:r>
    </w:p>
    <w:p w14:paraId="704C7F0D" w14:textId="10EFE39D" w:rsidR="0009242A" w:rsidRPr="002C0C56" w:rsidRDefault="0009242A" w:rsidP="0009242A">
      <w:pPr>
        <w:pStyle w:val="Caption"/>
      </w:pPr>
      <w:bookmarkStart w:id="29" w:name="_Toc216688706"/>
      <w:r w:rsidRPr="002C0C56">
        <w:t xml:space="preserve">Figure </w:t>
      </w:r>
      <w:fldSimple w:instr=" SEQ Figure \* ARABIC ">
        <w:r w:rsidR="000728F9">
          <w:rPr>
            <w:noProof/>
          </w:rPr>
          <w:t>7</w:t>
        </w:r>
      </w:fldSimple>
      <w:r w:rsidRPr="002C0C56">
        <w:t xml:space="preserve"> - (Abdul-Rahman et al., 2021) - actual price against </w:t>
      </w:r>
      <w:r w:rsidR="00EC5AC6" w:rsidRPr="002C0C56">
        <w:t>predicted.</w:t>
      </w:r>
      <w:bookmarkEnd w:id="29"/>
    </w:p>
    <w:p w14:paraId="15C71763" w14:textId="77777777" w:rsidR="006E54A7" w:rsidRDefault="006E54A7" w:rsidP="004B1505">
      <w:pPr>
        <w:pStyle w:val="uni"/>
      </w:pPr>
    </w:p>
    <w:p w14:paraId="4CF97B19" w14:textId="77777777" w:rsidR="006E54A7" w:rsidRDefault="006E54A7" w:rsidP="004B1505">
      <w:pPr>
        <w:pStyle w:val="uni"/>
      </w:pPr>
    </w:p>
    <w:p w14:paraId="4D8BC27B" w14:textId="77777777" w:rsidR="006E54A7" w:rsidRDefault="006E54A7" w:rsidP="004B1505">
      <w:pPr>
        <w:pStyle w:val="uni"/>
      </w:pPr>
    </w:p>
    <w:p w14:paraId="26B6446E" w14:textId="19F455C9" w:rsidR="009F36A2" w:rsidRPr="002C0C56" w:rsidRDefault="0036628C" w:rsidP="004B1505">
      <w:pPr>
        <w:pStyle w:val="uni"/>
      </w:pPr>
      <w:r w:rsidRPr="002C0C56">
        <w:lastRenderedPageBreak/>
        <w:t>The models the study compared was multiple linear regression , ridge regression and light GBM</w:t>
      </w:r>
      <w:r w:rsidR="008578B1" w:rsidRPr="002C0C56">
        <w:t xml:space="preserve">, they evaluated </w:t>
      </w:r>
      <w:r w:rsidR="00500643" w:rsidRPr="002C0C56">
        <w:t xml:space="preserve">the mean absolute error, root mean square error </w:t>
      </w:r>
      <w:r w:rsidR="00E15FB7" w:rsidRPr="002C0C56">
        <w:t>and adjusted r squared</w:t>
      </w:r>
      <w:r w:rsidR="000A5500" w:rsidRPr="002C0C56">
        <w:t>(Abdul-Rahman et al., 2021)</w:t>
      </w:r>
      <w:r w:rsidR="00E15FB7" w:rsidRPr="002C0C56">
        <w:t xml:space="preserve">. </w:t>
      </w:r>
      <w:r w:rsidR="009878FA" w:rsidRPr="002C0C56">
        <w:t xml:space="preserve"> Result </w:t>
      </w:r>
      <w:r w:rsidR="008563F7" w:rsidRPr="002C0C56">
        <w:t>of the tests was XGBoost performed best MAE = 0.148, RMSE = 0.197, adjusted R² = 0.911</w:t>
      </w:r>
      <w:r w:rsidR="004F39CA" w:rsidRPr="002C0C56">
        <w:t>.</w:t>
      </w:r>
      <w:r w:rsidR="002151EF" w:rsidRPr="002C0C56">
        <w:t xml:space="preserve"> The </w:t>
      </w:r>
      <w:r w:rsidR="00E561D6" w:rsidRPr="002C0C56">
        <w:t>conclusion</w:t>
      </w:r>
      <w:r w:rsidR="002151EF" w:rsidRPr="002C0C56">
        <w:t xml:space="preserve"> for the </w:t>
      </w:r>
      <w:r w:rsidR="00C8516B" w:rsidRPr="002C0C56">
        <w:t>overall</w:t>
      </w:r>
      <w:r w:rsidR="002151EF" w:rsidRPr="002C0C56">
        <w:t xml:space="preserve"> report was that </w:t>
      </w:r>
      <w:r w:rsidR="00C7450C" w:rsidRPr="002C0C56">
        <w:t xml:space="preserve">the model was effective for Kuala </w:t>
      </w:r>
      <w:r w:rsidR="00E561D6" w:rsidRPr="002C0C56">
        <w:t>Lumpur</w:t>
      </w:r>
      <w:r w:rsidR="00C7450C" w:rsidRPr="002C0C56">
        <w:t xml:space="preserve">, but however for future work should include more </w:t>
      </w:r>
      <w:r w:rsidR="00A16FFC" w:rsidRPr="002C0C56">
        <w:t>attributes</w:t>
      </w:r>
      <w:r w:rsidR="00C7450C" w:rsidRPr="002C0C56">
        <w:t xml:space="preserve"> and ex</w:t>
      </w:r>
      <w:r w:rsidR="00E1568F" w:rsidRPr="002C0C56">
        <w:t>pand beyond KL</w:t>
      </w:r>
      <w:r w:rsidR="00E561D6" w:rsidRPr="002C0C56">
        <w:t>.</w:t>
      </w:r>
    </w:p>
    <w:p w14:paraId="44874C45" w14:textId="07F26DB9" w:rsidR="00613394" w:rsidRPr="002C0C56" w:rsidRDefault="001D4001" w:rsidP="006E54A7">
      <w:pPr>
        <w:pStyle w:val="uni"/>
      </w:pPr>
      <w:r w:rsidRPr="002C0C56">
        <w:t xml:space="preserve">This study is focused on modern ML methods which help the </w:t>
      </w:r>
      <w:r w:rsidR="00336108" w:rsidRPr="002C0C56">
        <w:t>accuracy, the paper has a clear structure and uses two different data sets</w:t>
      </w:r>
      <w:r w:rsidR="00DF57F1" w:rsidRPr="002C0C56">
        <w:t>, google maps was also used to help expand the attributes rather than basic features.</w:t>
      </w:r>
      <w:r w:rsidR="00591C6E" w:rsidRPr="002C0C56">
        <w:t xml:space="preserve"> However, </w:t>
      </w:r>
      <w:r w:rsidR="00691D51" w:rsidRPr="002C0C56">
        <w:t>t</w:t>
      </w:r>
      <w:r w:rsidR="00EE641D" w:rsidRPr="002C0C56">
        <w:t xml:space="preserve">he main disadvantage of this study </w:t>
      </w:r>
      <w:r w:rsidR="00DD7FC8" w:rsidRPr="002C0C56">
        <w:t>is that it uses a simpl</w:t>
      </w:r>
      <w:r w:rsidR="00A45079" w:rsidRPr="002C0C56">
        <w:t xml:space="preserve">e train and test split, this can cause </w:t>
      </w:r>
      <w:r w:rsidR="002922CB" w:rsidRPr="002C0C56">
        <w:t xml:space="preserve">learning patterns from future data sets without the author realising. </w:t>
      </w:r>
      <w:r w:rsidR="00F55C70" w:rsidRPr="002C0C56">
        <w:t xml:space="preserve">The </w:t>
      </w:r>
      <w:r w:rsidR="00DE20CF" w:rsidRPr="002C0C56">
        <w:t xml:space="preserve">geographical concern of the report being </w:t>
      </w:r>
      <w:r w:rsidR="00177F54" w:rsidRPr="002C0C56">
        <w:t xml:space="preserve">limited to Kuala </w:t>
      </w:r>
      <w:proofErr w:type="spellStart"/>
      <w:r w:rsidR="00177F54" w:rsidRPr="002C0C56">
        <w:t>lumpur</w:t>
      </w:r>
      <w:proofErr w:type="spellEnd"/>
      <w:r w:rsidR="0039795C" w:rsidRPr="002C0C56">
        <w:t>, so the results don’t really show how well the model would work in other regions</w:t>
      </w:r>
      <w:r w:rsidR="00E816F0" w:rsidRPr="002C0C56">
        <w:t xml:space="preserve"> </w:t>
      </w:r>
      <w:r w:rsidR="008228B9" w:rsidRPr="002C0C56">
        <w:t xml:space="preserve">with different market behaviour. </w:t>
      </w:r>
      <w:r w:rsidR="00EA50C6" w:rsidRPr="002C0C56">
        <w:t xml:space="preserve">It is hard to </w:t>
      </w:r>
      <w:r w:rsidR="00653D48" w:rsidRPr="002C0C56">
        <w:t xml:space="preserve">understand the reliability </w:t>
      </w:r>
      <w:r w:rsidR="009E5967" w:rsidRPr="002C0C56">
        <w:t xml:space="preserve">as the authors don’t include any </w:t>
      </w:r>
      <w:r w:rsidR="009F36A2" w:rsidRPr="002C0C56">
        <w:t>uncertainty</w:t>
      </w:r>
      <w:r w:rsidR="009E5967" w:rsidRPr="002C0C56">
        <w:t xml:space="preserve"> estimates or </w:t>
      </w:r>
      <w:r w:rsidR="009F36A2" w:rsidRPr="002C0C56">
        <w:t>interoperability</w:t>
      </w:r>
      <w:r w:rsidR="009E5967" w:rsidRPr="002C0C56">
        <w:t xml:space="preserve">, </w:t>
      </w:r>
      <w:r w:rsidR="009F36A2" w:rsidRPr="002C0C56">
        <w:t>it is hard to understand why the model makes certain decisions</w:t>
      </w:r>
      <w:r w:rsidR="006671BB" w:rsidRPr="002C0C56">
        <w:t xml:space="preserve"> (Abdul-Rahman et al., 2021)</w:t>
      </w:r>
      <w:r w:rsidR="009F36A2" w:rsidRPr="002C0C56">
        <w:t>.</w:t>
      </w:r>
    </w:p>
    <w:p w14:paraId="4AF41C69" w14:textId="3B9AAD5C" w:rsidR="00F02EFA" w:rsidRPr="006E54A7" w:rsidRDefault="0073785B" w:rsidP="006E54A7">
      <w:pPr>
        <w:pStyle w:val="uni"/>
        <w:rPr>
          <w:rFonts w:asciiTheme="majorHAnsi" w:eastAsiaTheme="majorEastAsia" w:hAnsiTheme="majorHAnsi" w:cstheme="majorBidi"/>
          <w:color w:val="0F4761" w:themeColor="accent1" w:themeShade="BF"/>
          <w:sz w:val="32"/>
          <w:szCs w:val="32"/>
        </w:rPr>
      </w:pPr>
      <w:r w:rsidRPr="002C0C56">
        <w:t xml:space="preserve">Many studies </w:t>
      </w:r>
      <w:r w:rsidR="00EF29F4" w:rsidRPr="002C0C56">
        <w:t xml:space="preserve">use data sets from other </w:t>
      </w:r>
      <w:r w:rsidR="00EC5AC6" w:rsidRPr="002C0C56">
        <w:t>countries,</w:t>
      </w:r>
      <w:r w:rsidR="00EF29F4" w:rsidRPr="002C0C56">
        <w:t xml:space="preserve"> but the focus of this report is on the UK housing market,</w:t>
      </w:r>
      <w:r w:rsidR="00343B9E" w:rsidRPr="002C0C56">
        <w:t xml:space="preserve"> the data set will include many attributes to help with predictions</w:t>
      </w:r>
      <w:r w:rsidR="000D7108" w:rsidRPr="002C0C56">
        <w:t xml:space="preserve"> and HPI index</w:t>
      </w:r>
      <w:r w:rsidR="00343B9E" w:rsidRPr="002C0C56">
        <w:t>,</w:t>
      </w:r>
      <w:r w:rsidR="00EF29F4" w:rsidRPr="002C0C56">
        <w:t xml:space="preserve"> making the accuracy increase. </w:t>
      </w:r>
      <w:r w:rsidR="00865570" w:rsidRPr="002C0C56">
        <w:t>I want to focus on a simple model that will focus on accuracy and transparency to address the ethical concern regarding prediction models.</w:t>
      </w:r>
    </w:p>
    <w:p w14:paraId="0C3B6AE2" w14:textId="77777777" w:rsidR="00EF7C81" w:rsidRPr="002C0C56" w:rsidRDefault="00EF7C81" w:rsidP="00343B9E">
      <w:pPr>
        <w:keepNext/>
      </w:pPr>
    </w:p>
    <w:p w14:paraId="716AD2B9" w14:textId="77777777" w:rsidR="00EF7C81" w:rsidRPr="002C0C56" w:rsidRDefault="00EF7C81">
      <w:r w:rsidRPr="002C0C56">
        <w:br w:type="page"/>
      </w:r>
    </w:p>
    <w:p w14:paraId="7C7F4BC7" w14:textId="4DB2AEF1" w:rsidR="00FE03E7" w:rsidRPr="002C0C56" w:rsidRDefault="00B56360" w:rsidP="00DF77BF">
      <w:pPr>
        <w:pStyle w:val="Heading3"/>
      </w:pPr>
      <w:bookmarkStart w:id="30" w:name="_Toc216688651"/>
      <w:r w:rsidRPr="002C0C56">
        <w:lastRenderedPageBreak/>
        <w:t xml:space="preserve">2.7.2   </w:t>
      </w:r>
      <w:r w:rsidR="00721030" w:rsidRPr="002C0C56">
        <w:t>2</w:t>
      </w:r>
      <w:r w:rsidR="00721030" w:rsidRPr="002C0C56">
        <w:rPr>
          <w:vertAlign w:val="superscript"/>
        </w:rPr>
        <w:t>nd</w:t>
      </w:r>
      <w:r w:rsidR="00721030" w:rsidRPr="002C0C56">
        <w:t xml:space="preserve"> study</w:t>
      </w:r>
      <w:r w:rsidR="00550D3F" w:rsidRPr="002C0C56">
        <w:t xml:space="preserve"> - AI in Real Estate: Forecasting House Prices with Advanced Machine Learning Models</w:t>
      </w:r>
      <w:bookmarkEnd w:id="30"/>
    </w:p>
    <w:p w14:paraId="4B519099" w14:textId="4893D095" w:rsidR="002D149E" w:rsidRPr="002C0C56" w:rsidRDefault="00FE03E7" w:rsidP="00FE03E7">
      <w:pPr>
        <w:pStyle w:val="uni"/>
      </w:pPr>
      <w:r w:rsidRPr="002C0C56">
        <w:t>Another study to compare against is ‘</w:t>
      </w:r>
      <w:commentRangeStart w:id="31"/>
      <w:commentRangeEnd w:id="31"/>
      <w:r w:rsidR="00BA0D7E" w:rsidRPr="002C0C56">
        <w:rPr>
          <w:rStyle w:val="CommentReference"/>
        </w:rPr>
        <w:commentReference w:id="31"/>
      </w:r>
      <w:r w:rsidRPr="002C0C56">
        <w:t>AI in Real Estate: Forecasting House Prices with Advanced Machine Learning Models’</w:t>
      </w:r>
      <w:r w:rsidR="00CB55BF" w:rsidRPr="002C0C56">
        <w:t xml:space="preserve"> , the authors aim to use 7 machine learning algorithms with linear regression, decision tree and </w:t>
      </w:r>
      <w:r w:rsidR="00AB5AC8" w:rsidRPr="002C0C56">
        <w:t>XGB</w:t>
      </w:r>
      <w:r w:rsidR="00CB55BF" w:rsidRPr="002C0C56">
        <w:t>oost</w:t>
      </w:r>
      <w:r w:rsidR="00C05341" w:rsidRPr="002C0C56">
        <w:t>. The goal is to predict house prices based on a dataset from Kaggle.</w:t>
      </w:r>
      <w:r w:rsidR="00C05341" w:rsidRPr="002C0C56">
        <w:br/>
      </w:r>
      <w:r w:rsidR="00DF23BD" w:rsidRPr="002C0C56">
        <w:t>T</w:t>
      </w:r>
      <w:r w:rsidR="00C05341" w:rsidRPr="002C0C56">
        <w:t xml:space="preserve">he dataset covered </w:t>
      </w:r>
      <w:r w:rsidR="00C0503F" w:rsidRPr="002C0C56">
        <w:t xml:space="preserve">1,460 houses and 81 features such as area, street and rooms. </w:t>
      </w:r>
      <w:r w:rsidR="00694773" w:rsidRPr="002C0C56">
        <w:t>However before modelling</w:t>
      </w:r>
      <w:r w:rsidR="00091B5A" w:rsidRPr="002C0C56">
        <w:t>, they performed exploratory data analysis</w:t>
      </w:r>
      <w:r w:rsidR="00213A39" w:rsidRPr="002C0C56">
        <w:t>, this showed a trend that quality i</w:t>
      </w:r>
      <w:r w:rsidR="002D149E" w:rsidRPr="002C0C56">
        <w:t>s</w:t>
      </w:r>
      <w:r w:rsidR="00213A39" w:rsidRPr="002C0C56">
        <w:t xml:space="preserve"> associated with higher prices</w:t>
      </w:r>
      <w:r w:rsidR="002D149E" w:rsidRPr="002C0C56">
        <w:t>.</w:t>
      </w:r>
    </w:p>
    <w:p w14:paraId="0D0D9B30" w14:textId="012FF60A" w:rsidR="002D149E" w:rsidRPr="002C0C56" w:rsidRDefault="002D149E" w:rsidP="00FE03E7">
      <w:pPr>
        <w:pStyle w:val="uni"/>
      </w:pPr>
      <w:r w:rsidRPr="002C0C56">
        <w:t xml:space="preserve">Their </w:t>
      </w:r>
      <w:r w:rsidR="00EC5AC6" w:rsidRPr="002C0C56">
        <w:t>results.</w:t>
      </w:r>
    </w:p>
    <w:p w14:paraId="4C8AAB4D" w14:textId="77777777" w:rsidR="0062686D" w:rsidRPr="002C0C56" w:rsidRDefault="0062686D" w:rsidP="0062686D">
      <w:pPr>
        <w:pStyle w:val="uni"/>
        <w:keepNext/>
      </w:pPr>
      <w:r w:rsidRPr="002C0C56">
        <w:rPr>
          <w:noProof/>
        </w:rPr>
        <w:drawing>
          <wp:inline distT="0" distB="0" distL="0" distR="0" wp14:anchorId="6355110E" wp14:editId="68FD62C8">
            <wp:extent cx="3653642" cy="1981200"/>
            <wp:effectExtent l="0" t="0" r="4445" b="0"/>
            <wp:docPr id="1417137210"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37210" name="Picture 1" descr="A table with numbers and letters&#10;&#10;AI-generated content may be incorrect."/>
                    <pic:cNvPicPr/>
                  </pic:nvPicPr>
                  <pic:blipFill>
                    <a:blip r:embed="rId20"/>
                    <a:stretch>
                      <a:fillRect/>
                    </a:stretch>
                  </pic:blipFill>
                  <pic:spPr>
                    <a:xfrm>
                      <a:off x="0" y="0"/>
                      <a:ext cx="3654841" cy="1981850"/>
                    </a:xfrm>
                    <a:prstGeom prst="rect">
                      <a:avLst/>
                    </a:prstGeom>
                  </pic:spPr>
                </pic:pic>
              </a:graphicData>
            </a:graphic>
          </wp:inline>
        </w:drawing>
      </w:r>
    </w:p>
    <w:p w14:paraId="2BC7ED8C" w14:textId="667B7CA2" w:rsidR="00DF23BD" w:rsidRPr="002C0C56" w:rsidRDefault="0062686D" w:rsidP="00D72416">
      <w:pPr>
        <w:pStyle w:val="Caption"/>
      </w:pPr>
      <w:bookmarkStart w:id="32" w:name="_Toc216688707"/>
      <w:r w:rsidRPr="002C0C56">
        <w:t xml:space="preserve">Figure </w:t>
      </w:r>
      <w:fldSimple w:instr=" SEQ Figure \* ARABIC ">
        <w:r w:rsidR="000728F9">
          <w:rPr>
            <w:noProof/>
          </w:rPr>
          <w:t>8</w:t>
        </w:r>
      </w:fldSimple>
      <w:r w:rsidRPr="002C0C56">
        <w:t xml:space="preserve"> - 2nd study </w:t>
      </w:r>
      <w:proofErr w:type="spellStart"/>
      <w:r w:rsidRPr="002C0C56">
        <w:t>reuslts</w:t>
      </w:r>
      <w:proofErr w:type="spellEnd"/>
      <w:r w:rsidRPr="002C0C56">
        <w:t xml:space="preserve"> - (Cui, Liu and Ma, 2024)</w:t>
      </w:r>
      <w:bookmarkEnd w:id="32"/>
    </w:p>
    <w:p w14:paraId="24159D11" w14:textId="0C0358AA" w:rsidR="002D149E" w:rsidRPr="002C0C56" w:rsidRDefault="00DE79FD" w:rsidP="00FE03E7">
      <w:pPr>
        <w:pStyle w:val="uni"/>
      </w:pPr>
      <w:r w:rsidRPr="002C0C56">
        <w:t xml:space="preserve">The results show that xgboost performed the best this correlation between </w:t>
      </w:r>
      <w:proofErr w:type="spellStart"/>
      <w:r w:rsidRPr="002C0C56">
        <w:t>kuala</w:t>
      </w:r>
      <w:proofErr w:type="spellEnd"/>
      <w:r w:rsidRPr="002C0C56">
        <w:t xml:space="preserve"> </w:t>
      </w:r>
      <w:proofErr w:type="spellStart"/>
      <w:r w:rsidRPr="002C0C56">
        <w:t>lapur</w:t>
      </w:r>
      <w:proofErr w:type="spellEnd"/>
      <w:r w:rsidRPr="002C0C56">
        <w:t xml:space="preserve"> shows that </w:t>
      </w:r>
      <w:r w:rsidR="00C3499D" w:rsidRPr="002C0C56">
        <w:t xml:space="preserve">XGBoost is a </w:t>
      </w:r>
      <w:r w:rsidR="00EC5AC6" w:rsidRPr="002C0C56">
        <w:t>more accurate and simpler</w:t>
      </w:r>
      <w:r w:rsidR="00C3499D" w:rsidRPr="002C0C56">
        <w:t xml:space="preserve"> model which can fit all prediction models</w:t>
      </w:r>
      <w:r w:rsidR="002634A4" w:rsidRPr="002C0C56">
        <w:t>, however the low dataset</w:t>
      </w:r>
      <w:r w:rsidR="00E65F7D" w:rsidRPr="002C0C56">
        <w:t xml:space="preserve"> and </w:t>
      </w:r>
      <w:r w:rsidR="00DF23BD" w:rsidRPr="002C0C56">
        <w:t xml:space="preserve">the dataset from </w:t>
      </w:r>
      <w:proofErr w:type="spellStart"/>
      <w:r w:rsidR="00DF23BD" w:rsidRPr="002C0C56">
        <w:t>kaggle</w:t>
      </w:r>
      <w:proofErr w:type="spellEnd"/>
      <w:r w:rsidR="002634A4" w:rsidRPr="002C0C56">
        <w:t xml:space="preserve"> will have a large impact on bias cause them to </w:t>
      </w:r>
      <w:r w:rsidR="00E65F7D" w:rsidRPr="002C0C56">
        <w:t>become larger</w:t>
      </w:r>
      <w:r w:rsidR="00DF23BD" w:rsidRPr="002C0C56">
        <w:t>.</w:t>
      </w:r>
    </w:p>
    <w:p w14:paraId="7E828BCE" w14:textId="0FCD439E" w:rsidR="007B364E" w:rsidRPr="002C0C56" w:rsidRDefault="00D72416" w:rsidP="00FE03E7">
      <w:pPr>
        <w:pStyle w:val="uni"/>
      </w:pPr>
      <w:r w:rsidRPr="002C0C56">
        <w:t xml:space="preserve">(Cui, Liu and Ma, 2024) </w:t>
      </w:r>
      <w:r w:rsidR="007B364E" w:rsidRPr="002C0C56">
        <w:br w:type="page"/>
      </w:r>
    </w:p>
    <w:p w14:paraId="6774735E" w14:textId="4F52D636" w:rsidR="00CA68A7" w:rsidRPr="002C0C56" w:rsidRDefault="00787EAA" w:rsidP="006F6299">
      <w:pPr>
        <w:pStyle w:val="Heading1"/>
      </w:pPr>
      <w:bookmarkStart w:id="33" w:name="_Toc216688652"/>
      <w:r w:rsidRPr="002C0C56">
        <w:lastRenderedPageBreak/>
        <w:t xml:space="preserve">3.0 </w:t>
      </w:r>
      <w:r w:rsidR="00CA68A7" w:rsidRPr="002C0C56">
        <w:t xml:space="preserve">Data and </w:t>
      </w:r>
      <w:r w:rsidR="00CA68A7" w:rsidRPr="002C0C56">
        <w:t>Methodology</w:t>
      </w:r>
      <w:bookmarkEnd w:id="33"/>
      <w:r w:rsidR="00CA68A7" w:rsidRPr="002C0C56">
        <w:t xml:space="preserve"> </w:t>
      </w:r>
    </w:p>
    <w:p w14:paraId="15C2DF24" w14:textId="33E381D2" w:rsidR="047D5CB3" w:rsidRPr="002C0C56" w:rsidRDefault="047D5CB3" w:rsidP="00654D63">
      <w:pPr>
        <w:pStyle w:val="uni"/>
      </w:pPr>
      <w:commentRangeStart w:id="34"/>
      <w:commentRangeEnd w:id="34"/>
      <w:r w:rsidRPr="002C0C56">
        <w:rPr>
          <w:rStyle w:val="CommentReference"/>
        </w:rPr>
        <w:commentReference w:id="34"/>
      </w:r>
      <w:r w:rsidR="00654D63">
        <w:t xml:space="preserve">This section </w:t>
      </w:r>
      <w:r w:rsidR="001E5E4E">
        <w:t xml:space="preserve">goes through the research design , data sources , </w:t>
      </w:r>
      <w:r w:rsidR="001B324A">
        <w:t xml:space="preserve">data cleaning used and the techniques employed. </w:t>
      </w:r>
      <w:r w:rsidR="00E64030">
        <w:t>This follows a descrip</w:t>
      </w:r>
      <w:r w:rsidR="00C5592B">
        <w:t xml:space="preserve">tion of the datasets used, followed by the data cleaning and feature engineering process. </w:t>
      </w:r>
      <w:r w:rsidR="008E7B4B">
        <w:t xml:space="preserve">The </w:t>
      </w:r>
      <w:r w:rsidR="009D02A7">
        <w:t xml:space="preserve">implementation of the four predictive models </w:t>
      </w:r>
      <w:r w:rsidR="00EC5AC6">
        <w:t>is</w:t>
      </w:r>
      <w:r w:rsidR="009D02A7">
        <w:t xml:space="preserve"> then </w:t>
      </w:r>
      <w:r w:rsidR="00E124E9">
        <w:t>shown, the ev</w:t>
      </w:r>
      <w:r w:rsidR="009A342F">
        <w:t>aluation of the results is then explained, the methodology ensures a re</w:t>
      </w:r>
      <w:r w:rsidR="00C8451D">
        <w:t xml:space="preserve">producibility </w:t>
      </w:r>
      <w:r w:rsidR="009A09A0">
        <w:t>and aligns with the best machine learning models.</w:t>
      </w:r>
      <w:r w:rsidR="00C8451D">
        <w:t xml:space="preserve"> </w:t>
      </w:r>
      <w:r w:rsidR="00E124E9">
        <w:t xml:space="preserve"> </w:t>
      </w:r>
    </w:p>
    <w:p w14:paraId="12C842C5" w14:textId="1C1C1BB8" w:rsidR="00E55BBD" w:rsidRPr="002C0C56" w:rsidRDefault="003E3D53" w:rsidP="005E5937">
      <w:pPr>
        <w:pStyle w:val="Heading2"/>
        <w:rPr>
          <w:sz w:val="28"/>
          <w:szCs w:val="28"/>
        </w:rPr>
      </w:pPr>
      <w:bookmarkStart w:id="35" w:name="_Toc216688653"/>
      <w:r w:rsidRPr="002C0C56">
        <w:t xml:space="preserve">3.1 </w:t>
      </w:r>
      <w:r w:rsidR="007C0120" w:rsidRPr="002C0C56">
        <w:t>overview</w:t>
      </w:r>
      <w:bookmarkEnd w:id="35"/>
    </w:p>
    <w:p w14:paraId="24534956" w14:textId="6CA2574E" w:rsidR="00D52C0D" w:rsidRPr="002C0C56" w:rsidRDefault="00F0798D" w:rsidP="004B1505">
      <w:pPr>
        <w:pStyle w:val="uni"/>
      </w:pPr>
      <w:r w:rsidRPr="002C0C56">
        <w:t>The dataset comprises 79% of residential transactions from the Land Registry Price Paid Data, merged with the UK House Price Index to incorporate temporal market trends. Data cleaning involved SQL-based preprocessing to handle missing values and outliers, ensuring robustness for model training</w:t>
      </w:r>
      <w:r w:rsidR="00FF2173" w:rsidRPr="002C0C56">
        <w:t>. This new linked dataset details 5,732,838 transactions in England and Wales between 2011 and 2019, along with each property's total floor area and the number of habitable rooms</w:t>
      </w:r>
      <w:r w:rsidR="00C059B7" w:rsidRPr="002C0C56">
        <w:t xml:space="preserve"> (Chi et al., 2019)</w:t>
      </w:r>
      <w:r w:rsidR="00FF2173" w:rsidRPr="002C0C56">
        <w:t>.</w:t>
      </w:r>
      <w:commentRangeStart w:id="36"/>
      <w:commentRangeEnd w:id="36"/>
      <w:r w:rsidR="00BA0D7E" w:rsidRPr="002C0C56">
        <w:rPr>
          <w:rStyle w:val="CommentReference"/>
        </w:rPr>
        <w:commentReference w:id="36"/>
      </w:r>
    </w:p>
    <w:p w14:paraId="255C8E06" w14:textId="169F86EC" w:rsidR="00DE2A25" w:rsidRDefault="001C0777" w:rsidP="004B1505">
      <w:pPr>
        <w:pStyle w:val="uni"/>
      </w:pPr>
      <w:r w:rsidRPr="002C0C56">
        <w:t xml:space="preserve">A large issue with UK data </w:t>
      </w:r>
      <w:r w:rsidR="007D5008" w:rsidRPr="002C0C56">
        <w:t xml:space="preserve">is </w:t>
      </w:r>
      <w:r w:rsidR="00402D4F" w:rsidRPr="002C0C56">
        <w:t xml:space="preserve">that certain regions </w:t>
      </w:r>
      <w:r w:rsidR="009E34BD" w:rsidRPr="002C0C56">
        <w:t>include more data</w:t>
      </w:r>
      <w:r w:rsidR="00235982" w:rsidRPr="002C0C56">
        <w:t xml:space="preserve">, this can be due to housing supply and demand with urban areas </w:t>
      </w:r>
      <w:r w:rsidR="00E6767C" w:rsidRPr="002C0C56">
        <w:t>having access to a larger number of supply</w:t>
      </w:r>
      <w:r w:rsidR="007F2E82" w:rsidRPr="002C0C56">
        <w:t xml:space="preserve">, income inequality and land </w:t>
      </w:r>
      <w:r w:rsidR="00F635BC" w:rsidRPr="002C0C56">
        <w:t>availability</w:t>
      </w:r>
      <w:r w:rsidR="007F2E82" w:rsidRPr="002C0C56">
        <w:t xml:space="preserve"> all contribute </w:t>
      </w:r>
      <w:r w:rsidR="00E34B39" w:rsidRPr="002C0C56">
        <w:t xml:space="preserve">to </w:t>
      </w:r>
      <w:r w:rsidR="00AC2AAD" w:rsidRPr="002C0C56">
        <w:t>data access for regions</w:t>
      </w:r>
      <w:r w:rsidR="00985B90" w:rsidRPr="002C0C56">
        <w:t xml:space="preserve"> (Drayton, Levell and Sturrock, 2024)</w:t>
      </w:r>
      <w:r w:rsidR="007B7336" w:rsidRPr="002C0C56">
        <w:t xml:space="preserve">. This </w:t>
      </w:r>
      <w:r w:rsidR="0002024D">
        <w:t>raises</w:t>
      </w:r>
      <w:r w:rsidR="007B7336" w:rsidRPr="002C0C56">
        <w:t xml:space="preserve"> a </w:t>
      </w:r>
      <w:r w:rsidR="006956BB" w:rsidRPr="002C0C56">
        <w:t xml:space="preserve">risk of domination </w:t>
      </w:r>
      <w:r w:rsidR="00705487" w:rsidRPr="002C0C56">
        <w:t>in training data</w:t>
      </w:r>
      <w:r w:rsidR="000009AF" w:rsidRPr="002C0C56">
        <w:t xml:space="preserve"> </w:t>
      </w:r>
      <w:r w:rsidR="008C5255" w:rsidRPr="002C0C56">
        <w:t>for u</w:t>
      </w:r>
      <w:r w:rsidR="009B49D5" w:rsidRPr="002C0C56">
        <w:t xml:space="preserve">rban data, </w:t>
      </w:r>
      <w:r w:rsidR="000009AF" w:rsidRPr="002C0C56">
        <w:t xml:space="preserve">another </w:t>
      </w:r>
      <w:r w:rsidR="00CF523E" w:rsidRPr="002C0C56">
        <w:t>large issue is that the large change in patterns</w:t>
      </w:r>
      <w:r w:rsidR="008C5255" w:rsidRPr="002C0C56">
        <w:t xml:space="preserve"> from old </w:t>
      </w:r>
      <w:r w:rsidR="009B49D5" w:rsidRPr="002C0C56">
        <w:t>data as issues from recession and interest rates cause differences in house prices.</w:t>
      </w:r>
    </w:p>
    <w:p w14:paraId="371E3072" w14:textId="77777777" w:rsidR="005B2546" w:rsidRDefault="005B2546" w:rsidP="004B1505">
      <w:pPr>
        <w:pStyle w:val="uni"/>
      </w:pPr>
    </w:p>
    <w:p w14:paraId="481B00B2" w14:textId="77777777" w:rsidR="005B2546" w:rsidRPr="002C0C56" w:rsidRDefault="005B2546" w:rsidP="004B1505">
      <w:pPr>
        <w:pStyle w:val="uni"/>
      </w:pPr>
    </w:p>
    <w:p w14:paraId="5DE73FCC" w14:textId="76393A99" w:rsidR="005E5937" w:rsidRPr="002C0C56" w:rsidRDefault="00C44A79" w:rsidP="004B1505">
      <w:pPr>
        <w:pStyle w:val="uni"/>
      </w:pPr>
      <w:r w:rsidRPr="002C0C56">
        <w:lastRenderedPageBreak/>
        <w:t xml:space="preserve">it will </w:t>
      </w:r>
      <w:r w:rsidR="00275B3B" w:rsidRPr="002C0C56">
        <w:t xml:space="preserve">cover the whole of the Uk to help with complexity I will put a capacity of </w:t>
      </w:r>
      <w:r w:rsidR="00D2230C" w:rsidRPr="002C0C56">
        <w:t>4</w:t>
      </w:r>
      <w:r w:rsidR="00FE6DC6" w:rsidRPr="002C0C56">
        <w:t>0</w:t>
      </w:r>
      <w:r w:rsidR="00275B3B" w:rsidRPr="002C0C56">
        <w:t>,000</w:t>
      </w:r>
      <w:r w:rsidR="00FE6DC6" w:rsidRPr="002C0C56">
        <w:t xml:space="preserve"> rows</w:t>
      </w:r>
      <w:r w:rsidR="00275B3B" w:rsidRPr="002C0C56">
        <w:t xml:space="preserve"> which </w:t>
      </w:r>
      <w:r w:rsidR="00AD75E8" w:rsidRPr="002C0C56">
        <w:t>exceeds</w:t>
      </w:r>
      <w:r w:rsidR="00275B3B" w:rsidRPr="002C0C56">
        <w:t xml:space="preserve"> the other study complete for </w:t>
      </w:r>
      <w:r w:rsidR="00255212" w:rsidRPr="002C0C56">
        <w:t>K</w:t>
      </w:r>
      <w:r w:rsidR="003A3CD2" w:rsidRPr="002C0C56">
        <w:t>uala</w:t>
      </w:r>
      <w:r w:rsidR="00255212" w:rsidRPr="002C0C56">
        <w:t xml:space="preserve"> </w:t>
      </w:r>
      <w:proofErr w:type="spellStart"/>
      <w:r w:rsidR="00255212" w:rsidRPr="002C0C56">
        <w:t>lumpar</w:t>
      </w:r>
      <w:proofErr w:type="spellEnd"/>
      <w:r w:rsidR="00255212" w:rsidRPr="002C0C56">
        <w:t xml:space="preserve">. </w:t>
      </w:r>
      <w:r w:rsidR="005C1C4A" w:rsidRPr="002C0C56">
        <w:t>I will also combine the Uk house price index</w:t>
      </w:r>
      <w:r w:rsidR="00361994" w:rsidRPr="002C0C56">
        <w:t xml:space="preserve"> this </w:t>
      </w:r>
      <w:r w:rsidR="00433BBB" w:rsidRPr="002C0C56">
        <w:t>is used to calculate the overall market trends</w:t>
      </w:r>
      <w:r w:rsidR="0087651F" w:rsidRPr="002C0C56">
        <w:t xml:space="preserve">, </w:t>
      </w:r>
      <w:r w:rsidR="00F4528C" w:rsidRPr="002C0C56">
        <w:t>if I used one model for training a jump in house prices may be unexplainable but the index can show the market trends for that year</w:t>
      </w:r>
      <w:r w:rsidR="005969D7" w:rsidRPr="002C0C56">
        <w:t xml:space="preserve"> aligned with price</w:t>
      </w:r>
      <w:r w:rsidR="001E6EE3" w:rsidRPr="002C0C56">
        <w:t xml:space="preserve"> (Bedford, 2020)</w:t>
      </w:r>
      <w:r w:rsidR="00F4528C" w:rsidRPr="002C0C56">
        <w:t>.</w:t>
      </w:r>
    </w:p>
    <w:p w14:paraId="3504D550" w14:textId="330C1012" w:rsidR="0006023D" w:rsidRPr="002C0C56" w:rsidRDefault="005E1691" w:rsidP="004B1505">
      <w:pPr>
        <w:pStyle w:val="uni"/>
      </w:pPr>
      <w:r w:rsidRPr="002C0C56">
        <w:t xml:space="preserve">Dataset was capped at 40,000 rows this cause a large decrease in accuracy, however laptop </w:t>
      </w:r>
      <w:r w:rsidR="0075511E" w:rsidRPr="002C0C56">
        <w:t>limits on memory availability</w:t>
      </w:r>
      <w:r w:rsidR="008A3700" w:rsidRPr="002C0C56">
        <w:t xml:space="preserve">, this meant a trade off from accuracy however the </w:t>
      </w:r>
      <w:r w:rsidR="00AF49EE" w:rsidRPr="002C0C56">
        <w:t>feasibility</w:t>
      </w:r>
      <w:r w:rsidR="008A3700" w:rsidRPr="002C0C56">
        <w:t xml:space="preserve"> of the project depended on it, in future having a larger </w:t>
      </w:r>
      <w:r w:rsidR="00AF49EE" w:rsidRPr="002C0C56">
        <w:t>memory usage would mean training limits could be longer helping increase the accuracy of the predictions.</w:t>
      </w:r>
    </w:p>
    <w:p w14:paraId="577CFF55" w14:textId="7E82F5B2" w:rsidR="00460083" w:rsidRPr="002C0C56" w:rsidRDefault="00460083" w:rsidP="004B1505">
      <w:pPr>
        <w:pStyle w:val="uni"/>
      </w:pPr>
      <w:r w:rsidRPr="002C0C56">
        <w:t>This project addresses the gap in current research , by merging the datasets with the HPI index</w:t>
      </w:r>
      <w:r w:rsidR="0006023D" w:rsidRPr="002C0C56">
        <w:t xml:space="preserve"> the project will be able to capture both transactional and market rend data, this reflects the </w:t>
      </w:r>
      <w:r w:rsidR="00EC5AC6" w:rsidRPr="002C0C56">
        <w:t>real-world</w:t>
      </w:r>
      <w:r w:rsidR="0006023D" w:rsidRPr="002C0C56">
        <w:t xml:space="preserve"> conditions prediction models will be able to handle such as covid and recessions. </w:t>
      </w:r>
    </w:p>
    <w:p w14:paraId="6642E215" w14:textId="77777777" w:rsidR="005E5937" w:rsidRPr="002C0C56" w:rsidRDefault="005E5937">
      <w:pPr>
        <w:rPr>
          <w:rFonts w:asciiTheme="majorHAnsi" w:eastAsiaTheme="majorEastAsia" w:hAnsiTheme="majorHAnsi" w:cstheme="majorBidi"/>
          <w:color w:val="0F4761" w:themeColor="accent1" w:themeShade="BF"/>
          <w:sz w:val="32"/>
          <w:szCs w:val="32"/>
        </w:rPr>
      </w:pPr>
      <w:r w:rsidRPr="002C0C56">
        <w:br w:type="page"/>
      </w:r>
    </w:p>
    <w:p w14:paraId="25EFF671" w14:textId="02A218AD" w:rsidR="005E5937" w:rsidRPr="001553EB" w:rsidRDefault="003E3D53" w:rsidP="005E5937">
      <w:pPr>
        <w:pStyle w:val="Heading2"/>
        <w:rPr>
          <w:lang w:val="it-IT"/>
        </w:rPr>
      </w:pPr>
      <w:bookmarkStart w:id="37" w:name="_Toc216688654"/>
      <w:r w:rsidRPr="001553EB">
        <w:rPr>
          <w:lang w:val="it-IT"/>
        </w:rPr>
        <w:lastRenderedPageBreak/>
        <w:t xml:space="preserve">3.2 </w:t>
      </w:r>
      <w:r w:rsidR="005E5937" w:rsidRPr="001553EB">
        <w:rPr>
          <w:lang w:val="it-IT"/>
        </w:rPr>
        <w:t>Data sets</w:t>
      </w:r>
      <w:bookmarkEnd w:id="37"/>
    </w:p>
    <w:commentRangeStart w:id="38"/>
    <w:p w14:paraId="01CE0121" w14:textId="77777777" w:rsidR="005E5937" w:rsidRPr="005E5937" w:rsidRDefault="005E5937" w:rsidP="005E5937">
      <w:pPr>
        <w:rPr>
          <w:u w:val="single"/>
          <w:lang w:val="it-IT"/>
        </w:rPr>
      </w:pPr>
      <w:r w:rsidRPr="005E5937">
        <w:fldChar w:fldCharType="begin"/>
      </w:r>
      <w:r w:rsidRPr="005E5937">
        <w:rPr>
          <w:lang w:val="it-IT"/>
        </w:rPr>
        <w:instrText>HYPERLINK "https://reshare.ukdataservice.ac.uk/854942" \h</w:instrText>
      </w:r>
      <w:r w:rsidRPr="005E5937">
        <w:fldChar w:fldCharType="separate"/>
      </w:r>
      <w:r w:rsidRPr="005E5937">
        <w:rPr>
          <w:rStyle w:val="Hyperlink"/>
          <w:lang w:val="it-IT"/>
        </w:rPr>
        <w:t>https://reshare.ukdataservice.ac.uk/854942</w:t>
      </w:r>
      <w:r w:rsidRPr="005E5937">
        <w:fldChar w:fldCharType="end"/>
      </w:r>
    </w:p>
    <w:p w14:paraId="570E0BAE" w14:textId="77777777" w:rsidR="005E5937" w:rsidRPr="001553EB" w:rsidRDefault="005E5937" w:rsidP="005E5937">
      <w:pPr>
        <w:rPr>
          <w:lang w:val="it-IT"/>
        </w:rPr>
      </w:pPr>
      <w:hyperlink r:id="rId21" w:history="1">
        <w:r w:rsidRPr="005E5937">
          <w:rPr>
            <w:rStyle w:val="Hyperlink"/>
            <w:lang w:val="it-IT"/>
          </w:rPr>
          <w:t>https://www.gov.uk/government/statistical-data-sets/uk-house-price-index-data-downloads-may-2025</w:t>
        </w:r>
      </w:hyperlink>
      <w:r w:rsidRPr="005E5937">
        <w:rPr>
          <w:lang w:val="it-IT"/>
        </w:rPr>
        <w:t xml:space="preserve"> </w:t>
      </w:r>
    </w:p>
    <w:p w14:paraId="5F634A34" w14:textId="77777777" w:rsidR="003E3D53" w:rsidRPr="002C0C56" w:rsidRDefault="003E3D53" w:rsidP="003E3D53">
      <w:pPr>
        <w:keepNext/>
        <w:ind w:left="360"/>
      </w:pPr>
      <w:r w:rsidRPr="002C0C56">
        <w:rPr>
          <w:noProof/>
        </w:rPr>
        <w:drawing>
          <wp:inline distT="0" distB="0" distL="0" distR="0" wp14:anchorId="6EA816C9" wp14:editId="417F211E">
            <wp:extent cx="5731510" cy="4429760"/>
            <wp:effectExtent l="0" t="0" r="2540" b="8890"/>
            <wp:docPr id="1837860795"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7233" name="Picture 1" descr="A screenshot of a web page&#10;&#10;AI-generated content may be incorrect."/>
                    <pic:cNvPicPr/>
                  </pic:nvPicPr>
                  <pic:blipFill>
                    <a:blip r:embed="rId22"/>
                    <a:stretch>
                      <a:fillRect/>
                    </a:stretch>
                  </pic:blipFill>
                  <pic:spPr>
                    <a:xfrm>
                      <a:off x="0" y="0"/>
                      <a:ext cx="5731510" cy="4429760"/>
                    </a:xfrm>
                    <a:prstGeom prst="rect">
                      <a:avLst/>
                    </a:prstGeom>
                  </pic:spPr>
                </pic:pic>
              </a:graphicData>
            </a:graphic>
          </wp:inline>
        </w:drawing>
      </w:r>
    </w:p>
    <w:p w14:paraId="7F22A1DA" w14:textId="02CDFB65" w:rsidR="003E3D53" w:rsidRPr="002C0C56" w:rsidRDefault="003E3D53" w:rsidP="003E3D53">
      <w:pPr>
        <w:pStyle w:val="Caption"/>
      </w:pPr>
      <w:bookmarkStart w:id="39" w:name="_Toc216688708"/>
      <w:r w:rsidRPr="002C0C56">
        <w:t xml:space="preserve">Figure </w:t>
      </w:r>
      <w:fldSimple w:instr=" SEQ Figure \* ARABIC ">
        <w:r w:rsidR="000728F9">
          <w:rPr>
            <w:noProof/>
          </w:rPr>
          <w:t>9</w:t>
        </w:r>
      </w:fldSimple>
      <w:r w:rsidRPr="002C0C56">
        <w:t xml:space="preserve"> - (Ons.gov.uk, 2025) - Uk house price </w:t>
      </w:r>
      <w:r w:rsidR="00EC5AC6" w:rsidRPr="002C0C56">
        <w:t>index.</w:t>
      </w:r>
      <w:bookmarkEnd w:id="39"/>
    </w:p>
    <w:p w14:paraId="59AED9E5" w14:textId="77777777" w:rsidR="003E3D53" w:rsidRPr="005E5937" w:rsidRDefault="003E3D53" w:rsidP="005E5937"/>
    <w:p w14:paraId="50685D22" w14:textId="77777777" w:rsidR="003E3D53" w:rsidRPr="002C0C56" w:rsidRDefault="003E3D53" w:rsidP="003E3D53">
      <w:pPr>
        <w:keepNext/>
      </w:pPr>
      <w:r w:rsidRPr="002C0C56">
        <w:rPr>
          <w:noProof/>
        </w:rPr>
        <w:lastRenderedPageBreak/>
        <w:drawing>
          <wp:inline distT="0" distB="0" distL="0" distR="0" wp14:anchorId="2CCE7096" wp14:editId="68F2DFE5">
            <wp:extent cx="5731510" cy="4196715"/>
            <wp:effectExtent l="0" t="0" r="2540" b="0"/>
            <wp:docPr id="104131681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16813" name="Picture 1" descr="A screenshot of a website&#10;&#10;AI-generated content may be incorrect."/>
                    <pic:cNvPicPr/>
                  </pic:nvPicPr>
                  <pic:blipFill>
                    <a:blip r:embed="rId23"/>
                    <a:stretch>
                      <a:fillRect/>
                    </a:stretch>
                  </pic:blipFill>
                  <pic:spPr>
                    <a:xfrm>
                      <a:off x="0" y="0"/>
                      <a:ext cx="5731510" cy="4196715"/>
                    </a:xfrm>
                    <a:prstGeom prst="rect">
                      <a:avLst/>
                    </a:prstGeom>
                  </pic:spPr>
                </pic:pic>
              </a:graphicData>
            </a:graphic>
          </wp:inline>
        </w:drawing>
      </w:r>
    </w:p>
    <w:p w14:paraId="4EC9BFC3" w14:textId="2DA6FDFF" w:rsidR="003E3D53" w:rsidRPr="001553EB" w:rsidRDefault="003E3D53" w:rsidP="003E3D53">
      <w:pPr>
        <w:pStyle w:val="Caption"/>
        <w:rPr>
          <w:lang w:val="it-IT"/>
        </w:rPr>
      </w:pPr>
      <w:bookmarkStart w:id="40" w:name="_Toc216688709"/>
      <w:r w:rsidRPr="001553EB">
        <w:rPr>
          <w:lang w:val="it-IT"/>
        </w:rPr>
        <w:t xml:space="preserve">Figure </w:t>
      </w:r>
      <w:r w:rsidRPr="002C0C56">
        <w:fldChar w:fldCharType="begin"/>
      </w:r>
      <w:r w:rsidRPr="001553EB">
        <w:rPr>
          <w:lang w:val="it-IT"/>
        </w:rPr>
        <w:instrText xml:space="preserve"> SEQ Figure \* ARABIC </w:instrText>
      </w:r>
      <w:r w:rsidRPr="002C0C56">
        <w:fldChar w:fldCharType="separate"/>
      </w:r>
      <w:r w:rsidR="000728F9">
        <w:rPr>
          <w:noProof/>
          <w:lang w:val="it-IT"/>
        </w:rPr>
        <w:t>10</w:t>
      </w:r>
      <w:r w:rsidRPr="002C0C56">
        <w:fldChar w:fldCharType="end"/>
      </w:r>
      <w:r w:rsidRPr="001553EB">
        <w:rPr>
          <w:lang w:val="it-IT"/>
        </w:rPr>
        <w:t xml:space="preserve"> - prop.csv data - (Chi et al., 2019)</w:t>
      </w:r>
      <w:bookmarkEnd w:id="40"/>
    </w:p>
    <w:p w14:paraId="50E2F0FF" w14:textId="77777777" w:rsidR="005E5937" w:rsidRPr="005E5937" w:rsidRDefault="005E5937" w:rsidP="005E5937">
      <w:pPr>
        <w:rPr>
          <w:lang w:val="it-IT"/>
        </w:rPr>
      </w:pPr>
    </w:p>
    <w:p w14:paraId="2D444EDD" w14:textId="3CCBB969" w:rsidR="005E5937" w:rsidRPr="002C0C56" w:rsidRDefault="003E3D53" w:rsidP="005E5937">
      <w:pPr>
        <w:pStyle w:val="Heading3"/>
      </w:pPr>
      <w:bookmarkStart w:id="41" w:name="_Toc216688655"/>
      <w:r w:rsidRPr="002C0C56">
        <w:t xml:space="preserve">3.3 </w:t>
      </w:r>
      <w:r w:rsidR="005E5937" w:rsidRPr="002C0C56">
        <w:t>Pipeline Diagram</w:t>
      </w:r>
      <w:bookmarkEnd w:id="41"/>
    </w:p>
    <w:p w14:paraId="3092412A" w14:textId="77777777" w:rsidR="005E5937" w:rsidRPr="005E5937" w:rsidRDefault="005E5937" w:rsidP="005E5937">
      <w:r w:rsidRPr="005E5937">
        <w:rPr>
          <w:noProof/>
        </w:rPr>
        <w:drawing>
          <wp:inline distT="0" distB="0" distL="0" distR="0" wp14:anchorId="3FDF8F26" wp14:editId="7E836BFC">
            <wp:extent cx="5486400" cy="3200400"/>
            <wp:effectExtent l="0" t="0" r="19050" b="0"/>
            <wp:docPr id="151871745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52B46F45" w14:textId="4FC7963A" w:rsidR="001148F6" w:rsidRPr="002C0C56" w:rsidRDefault="005E5937">
      <w:pPr>
        <w:rPr>
          <w:i/>
          <w:iCs/>
        </w:rPr>
      </w:pPr>
      <w:bookmarkStart w:id="42" w:name="_Toc216688710"/>
      <w:r w:rsidRPr="005E5937">
        <w:rPr>
          <w:i/>
          <w:iCs/>
        </w:rPr>
        <w:t xml:space="preserve">Figure </w:t>
      </w:r>
      <w:r w:rsidRPr="005E5937">
        <w:rPr>
          <w:i/>
          <w:iCs/>
        </w:rPr>
        <w:fldChar w:fldCharType="begin"/>
      </w:r>
      <w:r w:rsidRPr="005E5937">
        <w:rPr>
          <w:i/>
          <w:iCs/>
        </w:rPr>
        <w:instrText xml:space="preserve"> SEQ Figure \* ARABIC </w:instrText>
      </w:r>
      <w:r w:rsidRPr="005E5937">
        <w:rPr>
          <w:i/>
          <w:iCs/>
        </w:rPr>
        <w:fldChar w:fldCharType="separate"/>
      </w:r>
      <w:r w:rsidR="000728F9">
        <w:rPr>
          <w:i/>
          <w:iCs/>
          <w:noProof/>
        </w:rPr>
        <w:t>11</w:t>
      </w:r>
      <w:r w:rsidRPr="005E5937">
        <w:fldChar w:fldCharType="end"/>
      </w:r>
      <w:r w:rsidRPr="005E5937">
        <w:rPr>
          <w:i/>
          <w:iCs/>
        </w:rPr>
        <w:t xml:space="preserve"> - pipeline diagram explain process</w:t>
      </w:r>
      <w:commentRangeEnd w:id="38"/>
      <w:r w:rsidRPr="005E5937">
        <w:rPr>
          <w:i/>
          <w:iCs/>
        </w:rPr>
        <w:commentReference w:id="38"/>
      </w:r>
      <w:bookmarkEnd w:id="42"/>
      <w:r w:rsidR="001148F6" w:rsidRPr="002C0C56">
        <w:br w:type="page"/>
      </w:r>
    </w:p>
    <w:p w14:paraId="692E5CF5" w14:textId="55928ED0" w:rsidR="007C0120" w:rsidRPr="002C0C56" w:rsidRDefault="003E3D53" w:rsidP="007C0120">
      <w:pPr>
        <w:pStyle w:val="Heading3"/>
      </w:pPr>
      <w:bookmarkStart w:id="43" w:name="_Toc216688656"/>
      <w:r w:rsidRPr="002C0C56">
        <w:lastRenderedPageBreak/>
        <w:t xml:space="preserve">3.4 </w:t>
      </w:r>
      <w:r w:rsidR="00645903" w:rsidRPr="002C0C56">
        <w:t>fields</w:t>
      </w:r>
      <w:bookmarkEnd w:id="43"/>
    </w:p>
    <w:p w14:paraId="276AAAA1" w14:textId="5F143425" w:rsidR="0095117C" w:rsidRPr="002C0C56" w:rsidRDefault="0095117C" w:rsidP="004B1505">
      <w:pPr>
        <w:pStyle w:val="uni"/>
      </w:pPr>
    </w:p>
    <w:p w14:paraId="68A7EB02" w14:textId="77777777" w:rsidR="001553EB" w:rsidRDefault="001553EB" w:rsidP="001553EB">
      <w:pPr>
        <w:keepNext/>
      </w:pPr>
      <w:r w:rsidRPr="001553EB">
        <w:rPr>
          <w:noProof/>
        </w:rPr>
        <w:drawing>
          <wp:inline distT="0" distB="0" distL="0" distR="0" wp14:anchorId="4509D059" wp14:editId="07CF4CE5">
            <wp:extent cx="5731510" cy="4333875"/>
            <wp:effectExtent l="0" t="0" r="2540" b="9525"/>
            <wp:docPr id="106194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44271" name=""/>
                    <pic:cNvPicPr/>
                  </pic:nvPicPr>
                  <pic:blipFill>
                    <a:blip r:embed="rId29"/>
                    <a:stretch>
                      <a:fillRect/>
                    </a:stretch>
                  </pic:blipFill>
                  <pic:spPr>
                    <a:xfrm>
                      <a:off x="0" y="0"/>
                      <a:ext cx="5731510" cy="4333875"/>
                    </a:xfrm>
                    <a:prstGeom prst="rect">
                      <a:avLst/>
                    </a:prstGeom>
                  </pic:spPr>
                </pic:pic>
              </a:graphicData>
            </a:graphic>
          </wp:inline>
        </w:drawing>
      </w:r>
    </w:p>
    <w:p w14:paraId="0CEF8EDC" w14:textId="6EF171CF" w:rsidR="001553EB" w:rsidRDefault="001553EB" w:rsidP="001553EB">
      <w:pPr>
        <w:pStyle w:val="Caption"/>
      </w:pPr>
      <w:bookmarkStart w:id="44" w:name="_Toc216688711"/>
      <w:r>
        <w:t xml:space="preserve">Figure </w:t>
      </w:r>
      <w:fldSimple w:instr=" SEQ Figure \* ARABIC ">
        <w:r w:rsidR="000728F9">
          <w:rPr>
            <w:noProof/>
          </w:rPr>
          <w:t>12</w:t>
        </w:r>
      </w:fldSimple>
      <w:r>
        <w:t xml:space="preserve"> - key </w:t>
      </w:r>
      <w:r w:rsidR="00B470BC">
        <w:t>fields</w:t>
      </w:r>
      <w:r>
        <w:t xml:space="preserve"> used in the model to make the </w:t>
      </w:r>
      <w:r w:rsidR="00EC5AC6">
        <w:t>predictions.</w:t>
      </w:r>
      <w:bookmarkEnd w:id="44"/>
    </w:p>
    <w:p w14:paraId="01839C50" w14:textId="2C30D6A9" w:rsidR="00DB0EE3" w:rsidRPr="002C0C56" w:rsidRDefault="00DB0EE3">
      <w:r w:rsidRPr="002C0C56">
        <w:br w:type="page"/>
      </w:r>
    </w:p>
    <w:p w14:paraId="5C4A8381" w14:textId="71366F58" w:rsidR="00E55BBD" w:rsidRPr="002C0C56" w:rsidRDefault="00B879AB" w:rsidP="007C0120">
      <w:pPr>
        <w:pStyle w:val="Heading3"/>
      </w:pPr>
      <w:bookmarkStart w:id="45" w:name="_Toc216688657"/>
      <w:r w:rsidRPr="002C0C56">
        <w:lastRenderedPageBreak/>
        <w:t xml:space="preserve">3.5 </w:t>
      </w:r>
      <w:commentRangeStart w:id="46"/>
      <w:r w:rsidR="00E55BBD" w:rsidRPr="002C0C56">
        <w:t>Clean data</w:t>
      </w:r>
      <w:commentRangeEnd w:id="46"/>
      <w:r w:rsidR="00E55BBD" w:rsidRPr="002C0C56">
        <w:rPr>
          <w:rStyle w:val="CommentReference"/>
        </w:rPr>
        <w:commentReference w:id="46"/>
      </w:r>
      <w:bookmarkEnd w:id="45"/>
    </w:p>
    <w:p w14:paraId="15582973" w14:textId="77777777" w:rsidR="00A1446F" w:rsidRPr="002C0C56" w:rsidRDefault="00A1446F" w:rsidP="00A1446F">
      <w:pPr>
        <w:pStyle w:val="uni"/>
        <w:keepNext/>
        <w:jc w:val="both"/>
      </w:pPr>
      <w:r w:rsidRPr="002C0C56">
        <w:rPr>
          <w:noProof/>
        </w:rPr>
        <w:drawing>
          <wp:inline distT="0" distB="0" distL="0" distR="0" wp14:anchorId="095E8672" wp14:editId="5408EBD3">
            <wp:extent cx="5096586" cy="6820852"/>
            <wp:effectExtent l="0" t="0" r="8890" b="0"/>
            <wp:docPr id="288057507"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57507" name="Picture 1" descr="A white sheet with black text&#10;&#10;AI-generated content may be incorrect."/>
                    <pic:cNvPicPr/>
                  </pic:nvPicPr>
                  <pic:blipFill>
                    <a:blip r:embed="rId30"/>
                    <a:stretch>
                      <a:fillRect/>
                    </a:stretch>
                  </pic:blipFill>
                  <pic:spPr>
                    <a:xfrm>
                      <a:off x="0" y="0"/>
                      <a:ext cx="5096586" cy="6820852"/>
                    </a:xfrm>
                    <a:prstGeom prst="rect">
                      <a:avLst/>
                    </a:prstGeom>
                  </pic:spPr>
                </pic:pic>
              </a:graphicData>
            </a:graphic>
          </wp:inline>
        </w:drawing>
      </w:r>
    </w:p>
    <w:p w14:paraId="093C8D25" w14:textId="51985AA5" w:rsidR="000E3CF4" w:rsidRPr="002C0C56" w:rsidRDefault="00A1446F" w:rsidP="00A1446F">
      <w:pPr>
        <w:pStyle w:val="Caption"/>
        <w:jc w:val="both"/>
      </w:pPr>
      <w:bookmarkStart w:id="47" w:name="_Toc216688712"/>
      <w:r w:rsidRPr="002C0C56">
        <w:t xml:space="preserve">Figure </w:t>
      </w:r>
      <w:fldSimple w:instr=" SEQ Figure \* ARABIC ">
        <w:r w:rsidR="000728F9">
          <w:rPr>
            <w:noProof/>
          </w:rPr>
          <w:t>13</w:t>
        </w:r>
      </w:fldSimple>
      <w:r w:rsidRPr="002C0C56">
        <w:t xml:space="preserve"> - cleaning steps and </w:t>
      </w:r>
      <w:r w:rsidR="00EC5AC6" w:rsidRPr="002C0C56">
        <w:t>purpose.</w:t>
      </w:r>
      <w:bookmarkEnd w:id="47"/>
    </w:p>
    <w:p w14:paraId="78645E24" w14:textId="483DE30F" w:rsidR="00F955F4" w:rsidRPr="002C0C56" w:rsidRDefault="002B3FEA" w:rsidP="002E390E">
      <w:pPr>
        <w:pStyle w:val="uni"/>
        <w:ind w:left="720"/>
        <w:jc w:val="both"/>
      </w:pPr>
      <w:r w:rsidRPr="002C0C56">
        <w:t xml:space="preserve"> (Thealliance.ai, 2025)</w:t>
      </w:r>
      <w:r w:rsidR="00281E13" w:rsidRPr="002C0C56">
        <w:t xml:space="preserve">. </w:t>
      </w:r>
    </w:p>
    <w:p w14:paraId="34CF292B" w14:textId="77777777" w:rsidR="00DE2A25" w:rsidRPr="002C0C56" w:rsidRDefault="00DE2A25" w:rsidP="00DE2A25"/>
    <w:p w14:paraId="7DFA87AF" w14:textId="77777777" w:rsidR="005B5F2B" w:rsidRPr="002C0C56" w:rsidRDefault="005B5F2B" w:rsidP="005B5F2B">
      <w:pPr>
        <w:keepNext/>
      </w:pPr>
      <w:r w:rsidRPr="002C0C56">
        <w:rPr>
          <w:noProof/>
        </w:rPr>
        <w:lastRenderedPageBreak/>
        <w:drawing>
          <wp:inline distT="0" distB="0" distL="0" distR="0" wp14:anchorId="15E3ABEA" wp14:editId="7DBBA137">
            <wp:extent cx="5731510" cy="3660140"/>
            <wp:effectExtent l="0" t="0" r="2540" b="0"/>
            <wp:docPr id="3685519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51963" name="Picture 1" descr="A screenshot of a computer program&#10;&#10;AI-generated content may be incorrect."/>
                    <pic:cNvPicPr/>
                  </pic:nvPicPr>
                  <pic:blipFill>
                    <a:blip r:embed="rId31"/>
                    <a:stretch>
                      <a:fillRect/>
                    </a:stretch>
                  </pic:blipFill>
                  <pic:spPr>
                    <a:xfrm>
                      <a:off x="0" y="0"/>
                      <a:ext cx="5731510" cy="3660140"/>
                    </a:xfrm>
                    <a:prstGeom prst="rect">
                      <a:avLst/>
                    </a:prstGeom>
                  </pic:spPr>
                </pic:pic>
              </a:graphicData>
            </a:graphic>
          </wp:inline>
        </w:drawing>
      </w:r>
    </w:p>
    <w:p w14:paraId="331809B5" w14:textId="3900D2D9" w:rsidR="002E45FD" w:rsidRDefault="005B5F2B" w:rsidP="00574308">
      <w:pPr>
        <w:pStyle w:val="Caption"/>
      </w:pPr>
      <w:bookmarkStart w:id="48" w:name="_Toc216688713"/>
      <w:commentRangeStart w:id="49"/>
      <w:r w:rsidRPr="002C0C56">
        <w:t xml:space="preserve">Figure </w:t>
      </w:r>
      <w:fldSimple w:instr=" SEQ Figure \* ARABIC ">
        <w:r w:rsidR="000728F9">
          <w:rPr>
            <w:noProof/>
          </w:rPr>
          <w:t>14</w:t>
        </w:r>
      </w:fldSimple>
      <w:r w:rsidRPr="002C0C56">
        <w:t xml:space="preserve"> - data cleaning </w:t>
      </w:r>
      <w:proofErr w:type="spellStart"/>
      <w:r w:rsidRPr="002C0C56">
        <w:t>sql</w:t>
      </w:r>
      <w:proofErr w:type="spellEnd"/>
      <w:r w:rsidRPr="002C0C56">
        <w:t xml:space="preserve"> used by the dataset - (Chi et al., 2019)</w:t>
      </w:r>
      <w:commentRangeEnd w:id="49"/>
      <w:r w:rsidRPr="002C0C56">
        <w:rPr>
          <w:rStyle w:val="CommentReference"/>
        </w:rPr>
        <w:commentReference w:id="49"/>
      </w:r>
      <w:bookmarkEnd w:id="48"/>
    </w:p>
    <w:p w14:paraId="609D0F19" w14:textId="77777777" w:rsidR="007F360C" w:rsidRDefault="007F360C" w:rsidP="007F360C">
      <w:pPr>
        <w:keepNext/>
      </w:pPr>
      <w:r w:rsidRPr="007F360C">
        <w:rPr>
          <w:noProof/>
        </w:rPr>
        <w:lastRenderedPageBreak/>
        <w:drawing>
          <wp:inline distT="0" distB="0" distL="0" distR="0" wp14:anchorId="67C41798" wp14:editId="64A13C62">
            <wp:extent cx="5731510" cy="5750560"/>
            <wp:effectExtent l="0" t="0" r="2540" b="2540"/>
            <wp:docPr id="19985733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73331" name="Picture 1" descr="A screen shot of a computer program&#10;&#10;AI-generated content may be incorrect."/>
                    <pic:cNvPicPr/>
                  </pic:nvPicPr>
                  <pic:blipFill>
                    <a:blip r:embed="rId32"/>
                    <a:stretch>
                      <a:fillRect/>
                    </a:stretch>
                  </pic:blipFill>
                  <pic:spPr>
                    <a:xfrm>
                      <a:off x="0" y="0"/>
                      <a:ext cx="5731510" cy="5750560"/>
                    </a:xfrm>
                    <a:prstGeom prst="rect">
                      <a:avLst/>
                    </a:prstGeom>
                  </pic:spPr>
                </pic:pic>
              </a:graphicData>
            </a:graphic>
          </wp:inline>
        </w:drawing>
      </w:r>
    </w:p>
    <w:p w14:paraId="2D127ACF" w14:textId="3382F1C3" w:rsidR="00574308" w:rsidRDefault="007F360C" w:rsidP="007F360C">
      <w:pPr>
        <w:pStyle w:val="Caption"/>
      </w:pPr>
      <w:bookmarkStart w:id="50" w:name="_Toc216688714"/>
      <w:r>
        <w:t xml:space="preserve">Figure </w:t>
      </w:r>
      <w:fldSimple w:instr=" SEQ Figure \* ARABIC ">
        <w:r w:rsidR="000728F9">
          <w:rPr>
            <w:noProof/>
          </w:rPr>
          <w:t>15</w:t>
        </w:r>
      </w:fldSimple>
      <w:r>
        <w:t xml:space="preserve"> - clean </w:t>
      </w:r>
      <w:proofErr w:type="spellStart"/>
      <w:r>
        <w:t>hpi</w:t>
      </w:r>
      <w:proofErr w:type="spellEnd"/>
      <w:r>
        <w:t xml:space="preserve"> data - </w:t>
      </w:r>
      <w:proofErr w:type="spellStart"/>
      <w:r>
        <w:t>commentsi</w:t>
      </w:r>
      <w:proofErr w:type="spellEnd"/>
      <w:r>
        <w:t xml:space="preserve"> in code to explain steps </w:t>
      </w:r>
      <w:r w:rsidR="00EC5AC6">
        <w:t>used.</w:t>
      </w:r>
      <w:bookmarkEnd w:id="50"/>
    </w:p>
    <w:p w14:paraId="06706F10" w14:textId="77777777" w:rsidR="00574308" w:rsidRDefault="00574308" w:rsidP="00574308"/>
    <w:p w14:paraId="3C83B320" w14:textId="77777777" w:rsidR="007D577A" w:rsidRDefault="007D577A" w:rsidP="007D577A">
      <w:pPr>
        <w:keepNext/>
      </w:pPr>
      <w:r w:rsidRPr="007D577A">
        <w:rPr>
          <w:noProof/>
        </w:rPr>
        <w:lastRenderedPageBreak/>
        <w:drawing>
          <wp:inline distT="0" distB="0" distL="0" distR="0" wp14:anchorId="4F4F194D" wp14:editId="31015251">
            <wp:extent cx="5731510" cy="2628900"/>
            <wp:effectExtent l="0" t="0" r="2540" b="0"/>
            <wp:docPr id="3221867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86700" name="Picture 1" descr="A screen shot of a computer code&#10;&#10;AI-generated content may be incorrect."/>
                    <pic:cNvPicPr/>
                  </pic:nvPicPr>
                  <pic:blipFill>
                    <a:blip r:embed="rId33"/>
                    <a:stretch>
                      <a:fillRect/>
                    </a:stretch>
                  </pic:blipFill>
                  <pic:spPr>
                    <a:xfrm>
                      <a:off x="0" y="0"/>
                      <a:ext cx="5731510" cy="2628900"/>
                    </a:xfrm>
                    <a:prstGeom prst="rect">
                      <a:avLst/>
                    </a:prstGeom>
                  </pic:spPr>
                </pic:pic>
              </a:graphicData>
            </a:graphic>
          </wp:inline>
        </w:drawing>
      </w:r>
    </w:p>
    <w:p w14:paraId="0CE62B8A" w14:textId="77727757" w:rsidR="00574308" w:rsidRPr="00574308" w:rsidRDefault="007D577A" w:rsidP="007D577A">
      <w:pPr>
        <w:pStyle w:val="Caption"/>
      </w:pPr>
      <w:bookmarkStart w:id="51" w:name="_Toc216688715"/>
      <w:r>
        <w:t xml:space="preserve">Figure </w:t>
      </w:r>
      <w:fldSimple w:instr=" SEQ Figure \* ARABIC ">
        <w:r w:rsidR="000728F9">
          <w:rPr>
            <w:noProof/>
          </w:rPr>
          <w:t>16</w:t>
        </w:r>
      </w:fldSimple>
      <w:r>
        <w:t xml:space="preserve"> - clean </w:t>
      </w:r>
      <w:proofErr w:type="spellStart"/>
      <w:r>
        <w:t>hpi</w:t>
      </w:r>
      <w:proofErr w:type="spellEnd"/>
      <w:r>
        <w:t xml:space="preserve"> data -  part </w:t>
      </w:r>
      <w:r w:rsidR="00EC5AC6">
        <w:t>2.</w:t>
      </w:r>
      <w:bookmarkEnd w:id="51"/>
    </w:p>
    <w:p w14:paraId="630DB955" w14:textId="77777777" w:rsidR="002E45FD" w:rsidRDefault="002E45FD" w:rsidP="009F47D4">
      <w:pPr>
        <w:keepNext/>
      </w:pPr>
    </w:p>
    <w:p w14:paraId="581820A7" w14:textId="77777777" w:rsidR="008C44A6" w:rsidRDefault="008C44A6" w:rsidP="008C44A6">
      <w:pPr>
        <w:keepNext/>
      </w:pPr>
      <w:r w:rsidRPr="008C44A6">
        <w:rPr>
          <w:noProof/>
        </w:rPr>
        <w:drawing>
          <wp:inline distT="0" distB="0" distL="0" distR="0" wp14:anchorId="2EE142C8" wp14:editId="2C2821B8">
            <wp:extent cx="5731510" cy="3463290"/>
            <wp:effectExtent l="0" t="0" r="2540" b="3810"/>
            <wp:docPr id="14799120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12084" name="Picture 1" descr="A screen shot of a computer program&#10;&#10;AI-generated content may be incorrect."/>
                    <pic:cNvPicPr/>
                  </pic:nvPicPr>
                  <pic:blipFill>
                    <a:blip r:embed="rId34"/>
                    <a:stretch>
                      <a:fillRect/>
                    </a:stretch>
                  </pic:blipFill>
                  <pic:spPr>
                    <a:xfrm>
                      <a:off x="0" y="0"/>
                      <a:ext cx="5731510" cy="3463290"/>
                    </a:xfrm>
                    <a:prstGeom prst="rect">
                      <a:avLst/>
                    </a:prstGeom>
                  </pic:spPr>
                </pic:pic>
              </a:graphicData>
            </a:graphic>
          </wp:inline>
        </w:drawing>
      </w:r>
    </w:p>
    <w:p w14:paraId="30A993FD" w14:textId="63801D83" w:rsidR="008C44A6" w:rsidRDefault="008C44A6" w:rsidP="008C44A6">
      <w:pPr>
        <w:pStyle w:val="Caption"/>
      </w:pPr>
      <w:bookmarkStart w:id="52" w:name="_Toc216688716"/>
      <w:r>
        <w:t xml:space="preserve">Figure </w:t>
      </w:r>
      <w:fldSimple w:instr=" SEQ Figure \* ARABIC ">
        <w:r w:rsidR="000728F9">
          <w:rPr>
            <w:noProof/>
          </w:rPr>
          <w:t>17</w:t>
        </w:r>
      </w:fldSimple>
      <w:r>
        <w:t xml:space="preserve"> - clean property data - comments in code to explain steps </w:t>
      </w:r>
      <w:r w:rsidR="00EC5AC6">
        <w:t>used.</w:t>
      </w:r>
      <w:bookmarkEnd w:id="52"/>
    </w:p>
    <w:p w14:paraId="15D704D4" w14:textId="04309D88" w:rsidR="009F47D4" w:rsidRPr="002C0C56" w:rsidRDefault="009F47D4">
      <w:pPr>
        <w:rPr>
          <w:rFonts w:asciiTheme="majorHAnsi" w:eastAsiaTheme="majorEastAsia" w:hAnsiTheme="majorHAnsi" w:cstheme="majorBidi"/>
          <w:color w:val="0F4761" w:themeColor="accent1" w:themeShade="BF"/>
          <w:sz w:val="32"/>
          <w:szCs w:val="32"/>
        </w:rPr>
      </w:pPr>
      <w:r w:rsidRPr="002C0C56">
        <w:br w:type="page"/>
      </w:r>
    </w:p>
    <w:p w14:paraId="2BDF663C" w14:textId="758E81FF" w:rsidR="00B50421" w:rsidRPr="002C0C56" w:rsidRDefault="00967A8B" w:rsidP="00F06D00">
      <w:pPr>
        <w:pStyle w:val="Heading2"/>
      </w:pPr>
      <w:bookmarkStart w:id="53" w:name="_Toc216688658"/>
      <w:r>
        <w:lastRenderedPageBreak/>
        <w:t xml:space="preserve">4.0 </w:t>
      </w:r>
      <w:r w:rsidR="00CA68A7" w:rsidRPr="002C0C56">
        <w:t>M</w:t>
      </w:r>
      <w:r w:rsidR="004139DB">
        <w:t>odel outputs</w:t>
      </w:r>
      <w:bookmarkEnd w:id="53"/>
      <w:r w:rsidR="004139DB">
        <w:t xml:space="preserve"> </w:t>
      </w:r>
    </w:p>
    <w:p w14:paraId="28FDC17B" w14:textId="5E3288D9" w:rsidR="00CA68A7" w:rsidRPr="002C0C56" w:rsidRDefault="00967A8B" w:rsidP="00005FCF">
      <w:pPr>
        <w:pStyle w:val="Heading3"/>
      </w:pPr>
      <w:bookmarkStart w:id="54" w:name="_Toc216688659"/>
      <w:r>
        <w:t xml:space="preserve">4.1 </w:t>
      </w:r>
      <w:r w:rsidR="00CA68A7" w:rsidRPr="002C0C56">
        <w:t>Mathematical model 1: Linear regression</w:t>
      </w:r>
      <w:bookmarkEnd w:id="54"/>
    </w:p>
    <w:p w14:paraId="07024E9A" w14:textId="3FBD0DA8" w:rsidR="0051258A" w:rsidRPr="002C0C56" w:rsidRDefault="00BB432B" w:rsidP="0051258A">
      <w:pPr>
        <w:keepNext/>
      </w:pPr>
      <w:r w:rsidRPr="002C0C56">
        <w:rPr>
          <w:noProof/>
        </w:rPr>
        <w:drawing>
          <wp:inline distT="0" distB="0" distL="0" distR="0" wp14:anchorId="52C1C6EA" wp14:editId="4469D3BF">
            <wp:extent cx="5731510" cy="3473450"/>
            <wp:effectExtent l="0" t="0" r="2540" b="0"/>
            <wp:docPr id="987142076"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42076" name="Picture 1" descr="A diagram of a graph&#10;&#10;AI-generated content may be incorrect."/>
                    <pic:cNvPicPr/>
                  </pic:nvPicPr>
                  <pic:blipFill>
                    <a:blip r:embed="rId35"/>
                    <a:stretch>
                      <a:fillRect/>
                    </a:stretch>
                  </pic:blipFill>
                  <pic:spPr>
                    <a:xfrm>
                      <a:off x="0" y="0"/>
                      <a:ext cx="5731510" cy="3473450"/>
                    </a:xfrm>
                    <a:prstGeom prst="rect">
                      <a:avLst/>
                    </a:prstGeom>
                  </pic:spPr>
                </pic:pic>
              </a:graphicData>
            </a:graphic>
          </wp:inline>
        </w:drawing>
      </w:r>
    </w:p>
    <w:p w14:paraId="514DFB69" w14:textId="3AECBB5F" w:rsidR="002E6509" w:rsidRPr="002C0C56" w:rsidRDefault="0051258A" w:rsidP="0051258A">
      <w:pPr>
        <w:pStyle w:val="Caption"/>
      </w:pPr>
      <w:bookmarkStart w:id="55" w:name="_Toc216688717"/>
      <w:r w:rsidRPr="002C0C56">
        <w:t xml:space="preserve">Figure </w:t>
      </w:r>
      <w:fldSimple w:instr=" SEQ Figure \* ARABIC ">
        <w:r w:rsidR="000728F9">
          <w:rPr>
            <w:noProof/>
          </w:rPr>
          <w:t>18</w:t>
        </w:r>
      </w:fldSimple>
      <w:r w:rsidRPr="002C0C56">
        <w:t xml:space="preserve"> - linear </w:t>
      </w:r>
      <w:r w:rsidR="00F028F3" w:rsidRPr="002C0C56">
        <w:t>regression</w:t>
      </w:r>
      <w:r w:rsidRPr="002C0C56">
        <w:t xml:space="preserve"> model </w:t>
      </w:r>
      <w:r w:rsidR="00EC5AC6" w:rsidRPr="002C0C56">
        <w:t>graph.</w:t>
      </w:r>
      <w:bookmarkEnd w:id="55"/>
    </w:p>
    <w:p w14:paraId="27A471FA" w14:textId="77777777" w:rsidR="00D76C4B" w:rsidRPr="002C0C56" w:rsidRDefault="00D76C4B" w:rsidP="002E6509"/>
    <w:p w14:paraId="454AEDF4" w14:textId="51EFDFDF" w:rsidR="00D76C4B" w:rsidRPr="002C0C56" w:rsidRDefault="00967A8B" w:rsidP="00005FCF">
      <w:pPr>
        <w:pStyle w:val="Heading3"/>
      </w:pPr>
      <w:bookmarkStart w:id="56" w:name="_Toc216688660"/>
      <w:r>
        <w:t xml:space="preserve">4.2 </w:t>
      </w:r>
      <w:r w:rsidR="00D76C4B" w:rsidRPr="002C0C56">
        <w:t xml:space="preserve">Model </w:t>
      </w:r>
      <w:r w:rsidR="0033525C" w:rsidRPr="002C0C56">
        <w:t xml:space="preserve">2 : </w:t>
      </w:r>
      <w:r w:rsidR="002F0C8D" w:rsidRPr="002C0C56">
        <w:t>R</w:t>
      </w:r>
      <w:r w:rsidR="0033525C" w:rsidRPr="002C0C56">
        <w:t xml:space="preserve">andom </w:t>
      </w:r>
      <w:r w:rsidR="009E7F6E" w:rsidRPr="002C0C56">
        <w:t>forest</w:t>
      </w:r>
      <w:bookmarkEnd w:id="56"/>
    </w:p>
    <w:p w14:paraId="2339F72E" w14:textId="241C2086" w:rsidR="00F03897" w:rsidRPr="002C0C56" w:rsidRDefault="003B28B7" w:rsidP="00F03897">
      <w:pPr>
        <w:keepNext/>
      </w:pPr>
      <w:r w:rsidRPr="002C0C56">
        <w:rPr>
          <w:noProof/>
        </w:rPr>
        <w:drawing>
          <wp:inline distT="0" distB="0" distL="0" distR="0" wp14:anchorId="66187677" wp14:editId="4A1911A7">
            <wp:extent cx="5731510" cy="3434080"/>
            <wp:effectExtent l="0" t="0" r="2540" b="0"/>
            <wp:docPr id="682946401" name="Picture 1" descr="A graph showing a line of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46401" name="Picture 1" descr="A graph showing a line of orange dots&#10;&#10;AI-generated content may be incorrect."/>
                    <pic:cNvPicPr/>
                  </pic:nvPicPr>
                  <pic:blipFill>
                    <a:blip r:embed="rId36"/>
                    <a:stretch>
                      <a:fillRect/>
                    </a:stretch>
                  </pic:blipFill>
                  <pic:spPr>
                    <a:xfrm>
                      <a:off x="0" y="0"/>
                      <a:ext cx="5731510" cy="3434080"/>
                    </a:xfrm>
                    <a:prstGeom prst="rect">
                      <a:avLst/>
                    </a:prstGeom>
                  </pic:spPr>
                </pic:pic>
              </a:graphicData>
            </a:graphic>
          </wp:inline>
        </w:drawing>
      </w:r>
    </w:p>
    <w:p w14:paraId="6379E774" w14:textId="48CC0C71" w:rsidR="00C629BD" w:rsidRPr="002C0C56" w:rsidRDefault="00F03897" w:rsidP="00F03897">
      <w:pPr>
        <w:pStyle w:val="Caption"/>
      </w:pPr>
      <w:bookmarkStart w:id="57" w:name="_Toc216688718"/>
      <w:r w:rsidRPr="002C0C56">
        <w:t xml:space="preserve">Figure </w:t>
      </w:r>
      <w:fldSimple w:instr=" SEQ Figure \* ARABIC ">
        <w:r w:rsidR="000728F9">
          <w:rPr>
            <w:noProof/>
          </w:rPr>
          <w:t>19</w:t>
        </w:r>
      </w:fldSimple>
      <w:r w:rsidRPr="002C0C56">
        <w:t xml:space="preserve"> </w:t>
      </w:r>
      <w:r w:rsidR="003B28B7" w:rsidRPr="002C0C56">
        <w:t>–</w:t>
      </w:r>
      <w:r w:rsidRPr="002C0C56">
        <w:t xml:space="preserve"> </w:t>
      </w:r>
      <w:r w:rsidR="003B28B7" w:rsidRPr="002C0C56">
        <w:t xml:space="preserve">Random forest </w:t>
      </w:r>
      <w:r w:rsidRPr="002C0C56">
        <w:t xml:space="preserve"> graph </w:t>
      </w:r>
      <w:r w:rsidR="00EC5AC6" w:rsidRPr="002C0C56">
        <w:t>model.</w:t>
      </w:r>
      <w:bookmarkEnd w:id="57"/>
    </w:p>
    <w:p w14:paraId="0FD7CD5D" w14:textId="40E6B9AE" w:rsidR="00AC2867" w:rsidRPr="002C0C56" w:rsidRDefault="00481E97" w:rsidP="00AC2867">
      <w:pPr>
        <w:pStyle w:val="Heading2"/>
      </w:pPr>
      <w:r w:rsidRPr="002C0C56">
        <w:lastRenderedPageBreak/>
        <w:t xml:space="preserve">     </w:t>
      </w:r>
      <w:bookmarkStart w:id="58" w:name="_Toc216688661"/>
      <w:r w:rsidR="00967A8B">
        <w:t xml:space="preserve">4.3 </w:t>
      </w:r>
      <w:r w:rsidR="00AC2867" w:rsidRPr="002C0C56">
        <w:t>Model 3 : decision tree model</w:t>
      </w:r>
      <w:bookmarkEnd w:id="58"/>
      <w:r w:rsidR="00AC2867" w:rsidRPr="002C0C56">
        <w:t xml:space="preserve"> </w:t>
      </w:r>
    </w:p>
    <w:p w14:paraId="78EAB773" w14:textId="77777777" w:rsidR="00624E9C" w:rsidRPr="002C0C56" w:rsidRDefault="00624E9C" w:rsidP="00624E9C">
      <w:pPr>
        <w:keepNext/>
      </w:pPr>
      <w:r w:rsidRPr="002C0C56">
        <w:rPr>
          <w:noProof/>
        </w:rPr>
        <w:drawing>
          <wp:inline distT="0" distB="0" distL="0" distR="0" wp14:anchorId="6E72908C" wp14:editId="25335514">
            <wp:extent cx="5731510" cy="3500755"/>
            <wp:effectExtent l="0" t="0" r="2540" b="4445"/>
            <wp:docPr id="443161677" name="Picture 1" descr="A green dotted line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5084" name="Picture 1" descr="A green dotted line with a red line&#10;&#10;AI-generated content may be incorrect."/>
                    <pic:cNvPicPr/>
                  </pic:nvPicPr>
                  <pic:blipFill>
                    <a:blip r:embed="rId37"/>
                    <a:stretch>
                      <a:fillRect/>
                    </a:stretch>
                  </pic:blipFill>
                  <pic:spPr>
                    <a:xfrm>
                      <a:off x="0" y="0"/>
                      <a:ext cx="5731510" cy="3500755"/>
                    </a:xfrm>
                    <a:prstGeom prst="rect">
                      <a:avLst/>
                    </a:prstGeom>
                  </pic:spPr>
                </pic:pic>
              </a:graphicData>
            </a:graphic>
          </wp:inline>
        </w:drawing>
      </w:r>
    </w:p>
    <w:p w14:paraId="5F8CA705" w14:textId="218EA77C" w:rsidR="00624E9C" w:rsidRPr="002C0C56" w:rsidRDefault="00624E9C" w:rsidP="00624E9C">
      <w:pPr>
        <w:pStyle w:val="Caption"/>
      </w:pPr>
      <w:bookmarkStart w:id="59" w:name="_Toc216688719"/>
      <w:r w:rsidRPr="002C0C56">
        <w:t xml:space="preserve">Figure </w:t>
      </w:r>
      <w:fldSimple w:instr=" SEQ Figure \* ARABIC ">
        <w:r w:rsidR="000728F9">
          <w:rPr>
            <w:noProof/>
          </w:rPr>
          <w:t>20</w:t>
        </w:r>
      </w:fldSimple>
      <w:r w:rsidRPr="002C0C56">
        <w:t xml:space="preserve"> - Decision tree </w:t>
      </w:r>
      <w:r w:rsidR="00EC5AC6" w:rsidRPr="002C0C56">
        <w:t>model.</w:t>
      </w:r>
      <w:bookmarkEnd w:id="59"/>
    </w:p>
    <w:p w14:paraId="11642186" w14:textId="77777777" w:rsidR="0000383D" w:rsidRPr="002C0C56" w:rsidRDefault="001423D8" w:rsidP="00311272">
      <w:pPr>
        <w:pStyle w:val="uni"/>
      </w:pPr>
      <w:r w:rsidRPr="002C0C56">
        <w:t xml:space="preserve">    </w:t>
      </w:r>
      <w:r w:rsidR="0000383D" w:rsidRPr="002C0C56">
        <w:t xml:space="preserve"> </w:t>
      </w:r>
    </w:p>
    <w:p w14:paraId="0658C4B3" w14:textId="77777777" w:rsidR="0000383D" w:rsidRPr="002C0C56" w:rsidRDefault="0000383D">
      <w:pPr>
        <w:rPr>
          <w:rFonts w:asciiTheme="majorHAnsi" w:eastAsiaTheme="majorEastAsia" w:hAnsiTheme="majorHAnsi" w:cstheme="majorBidi"/>
          <w:color w:val="0F4761" w:themeColor="accent1" w:themeShade="BF"/>
          <w:sz w:val="32"/>
          <w:szCs w:val="32"/>
        </w:rPr>
      </w:pPr>
      <w:r w:rsidRPr="002C0C56">
        <w:br w:type="page"/>
      </w:r>
    </w:p>
    <w:p w14:paraId="1621DFE9" w14:textId="4A0BF175" w:rsidR="0000383D" w:rsidRPr="002C0C56" w:rsidRDefault="00311272" w:rsidP="001423D8">
      <w:pPr>
        <w:pStyle w:val="Heading2"/>
      </w:pPr>
      <w:r w:rsidRPr="002C0C56">
        <w:lastRenderedPageBreak/>
        <w:t xml:space="preserve">     </w:t>
      </w:r>
      <w:bookmarkStart w:id="60" w:name="_Toc216688662"/>
      <w:r w:rsidR="00967A8B">
        <w:t xml:space="preserve">4.4 </w:t>
      </w:r>
      <w:r w:rsidR="001423D8" w:rsidRPr="002C0C56">
        <w:t xml:space="preserve">Model 4 : </w:t>
      </w:r>
      <w:r w:rsidR="00025269" w:rsidRPr="002C0C56">
        <w:t>XGBoost</w:t>
      </w:r>
      <w:bookmarkEnd w:id="60"/>
    </w:p>
    <w:p w14:paraId="0CEA8838" w14:textId="77777777" w:rsidR="0000383D" w:rsidRPr="002C0C56" w:rsidRDefault="0000383D" w:rsidP="0000383D">
      <w:pPr>
        <w:pStyle w:val="uni"/>
        <w:keepNext/>
      </w:pPr>
      <w:r w:rsidRPr="002C0C56">
        <w:rPr>
          <w:noProof/>
        </w:rPr>
        <w:drawing>
          <wp:inline distT="0" distB="0" distL="0" distR="0" wp14:anchorId="31184309" wp14:editId="369F4DE8">
            <wp:extent cx="5731510" cy="3465195"/>
            <wp:effectExtent l="0" t="0" r="2540" b="1905"/>
            <wp:docPr id="840364582" name="Picture 1" descr="A purple line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64582" name="Picture 1" descr="A purple line with a red line&#10;&#10;AI-generated content may be incorrect."/>
                    <pic:cNvPicPr/>
                  </pic:nvPicPr>
                  <pic:blipFill>
                    <a:blip r:embed="rId38"/>
                    <a:stretch>
                      <a:fillRect/>
                    </a:stretch>
                  </pic:blipFill>
                  <pic:spPr>
                    <a:xfrm>
                      <a:off x="0" y="0"/>
                      <a:ext cx="5731510" cy="3465195"/>
                    </a:xfrm>
                    <a:prstGeom prst="rect">
                      <a:avLst/>
                    </a:prstGeom>
                  </pic:spPr>
                </pic:pic>
              </a:graphicData>
            </a:graphic>
          </wp:inline>
        </w:drawing>
      </w:r>
    </w:p>
    <w:p w14:paraId="1C789062" w14:textId="31A60F06" w:rsidR="0000383D" w:rsidRPr="002C0C56" w:rsidRDefault="0000383D" w:rsidP="0000383D">
      <w:pPr>
        <w:pStyle w:val="Caption"/>
      </w:pPr>
      <w:bookmarkStart w:id="61" w:name="_Toc216688720"/>
      <w:r w:rsidRPr="002C0C56">
        <w:t xml:space="preserve">Figure </w:t>
      </w:r>
      <w:fldSimple w:instr=" SEQ Figure \* ARABIC ">
        <w:r w:rsidR="000728F9">
          <w:rPr>
            <w:noProof/>
          </w:rPr>
          <w:t>21</w:t>
        </w:r>
      </w:fldSimple>
      <w:r w:rsidRPr="002C0C56">
        <w:t xml:space="preserve"> - XGBoost results </w:t>
      </w:r>
      <w:r w:rsidR="00EC5AC6" w:rsidRPr="002C0C56">
        <w:t>visualised.</w:t>
      </w:r>
      <w:bookmarkEnd w:id="61"/>
    </w:p>
    <w:p w14:paraId="3C3DFD66" w14:textId="0D300314" w:rsidR="00624E9C" w:rsidRPr="002C0C56" w:rsidRDefault="00624E9C" w:rsidP="005B674F">
      <w:pPr>
        <w:pStyle w:val="uni"/>
      </w:pPr>
    </w:p>
    <w:p w14:paraId="4C7A837B" w14:textId="77777777" w:rsidR="005B674F" w:rsidRPr="002C0C56" w:rsidRDefault="005B674F" w:rsidP="005B674F">
      <w:pPr>
        <w:pStyle w:val="uni"/>
      </w:pPr>
    </w:p>
    <w:p w14:paraId="5885AD49" w14:textId="77777777" w:rsidR="005B674F" w:rsidRPr="002C0C56" w:rsidRDefault="005B674F" w:rsidP="005B674F">
      <w:pPr>
        <w:pStyle w:val="uni"/>
      </w:pPr>
    </w:p>
    <w:p w14:paraId="2D9F5C45" w14:textId="77777777" w:rsidR="005B674F" w:rsidRPr="002C0C56" w:rsidRDefault="005B674F" w:rsidP="005B674F">
      <w:pPr>
        <w:pStyle w:val="uni"/>
      </w:pPr>
    </w:p>
    <w:p w14:paraId="6046FF78" w14:textId="77777777" w:rsidR="005B674F" w:rsidRPr="002C0C56" w:rsidRDefault="005B674F" w:rsidP="005B674F">
      <w:pPr>
        <w:pStyle w:val="uni"/>
      </w:pPr>
    </w:p>
    <w:p w14:paraId="3D645B4B" w14:textId="77777777" w:rsidR="005B674F" w:rsidRDefault="005B674F" w:rsidP="005B674F">
      <w:pPr>
        <w:pStyle w:val="uni"/>
      </w:pPr>
    </w:p>
    <w:p w14:paraId="6D656183" w14:textId="77777777" w:rsidR="00ED1D3A" w:rsidRDefault="00ED1D3A" w:rsidP="005B674F">
      <w:pPr>
        <w:pStyle w:val="uni"/>
      </w:pPr>
    </w:p>
    <w:p w14:paraId="684798E8" w14:textId="77777777" w:rsidR="00ED1D3A" w:rsidRDefault="00ED1D3A" w:rsidP="005B674F">
      <w:pPr>
        <w:pStyle w:val="uni"/>
      </w:pPr>
    </w:p>
    <w:p w14:paraId="446D45DD" w14:textId="77777777" w:rsidR="006428BE" w:rsidRPr="002C0C56" w:rsidRDefault="006428BE" w:rsidP="005B674F">
      <w:pPr>
        <w:pStyle w:val="uni"/>
      </w:pPr>
    </w:p>
    <w:p w14:paraId="048398F3" w14:textId="414EA1D5" w:rsidR="00CA68A7" w:rsidRDefault="00967A8B" w:rsidP="00A34697">
      <w:pPr>
        <w:pStyle w:val="Heading2"/>
      </w:pPr>
      <w:bookmarkStart w:id="62" w:name="_Toc216688663"/>
      <w:r>
        <w:lastRenderedPageBreak/>
        <w:t xml:space="preserve">5.0 </w:t>
      </w:r>
      <w:commentRangeStart w:id="63"/>
      <w:r w:rsidR="00CA68A7" w:rsidRPr="002C0C56">
        <w:t>Evaluation</w:t>
      </w:r>
      <w:commentRangeEnd w:id="63"/>
      <w:r w:rsidR="00CA68A7" w:rsidRPr="002C0C56">
        <w:rPr>
          <w:rStyle w:val="CommentReference"/>
        </w:rPr>
        <w:commentReference w:id="63"/>
      </w:r>
      <w:bookmarkEnd w:id="62"/>
    </w:p>
    <w:p w14:paraId="616A74D5" w14:textId="5ED1D091" w:rsidR="006428BE" w:rsidRPr="006428BE" w:rsidRDefault="006428BE" w:rsidP="006428BE">
      <w:pPr>
        <w:pStyle w:val="Heading3"/>
      </w:pPr>
      <w:bookmarkStart w:id="64" w:name="_Toc216688664"/>
      <w:r w:rsidRPr="006428BE">
        <w:t>5.1 Train Test Split</w:t>
      </w:r>
      <w:bookmarkEnd w:id="64"/>
    </w:p>
    <w:p w14:paraId="399DF995" w14:textId="1E5C6269" w:rsidR="00710CCC" w:rsidRPr="002C0C56" w:rsidRDefault="009211F4" w:rsidP="004B1505">
      <w:pPr>
        <w:pStyle w:val="uni"/>
        <w:rPr>
          <w:ins w:id="65" w:author="Ngozi Nneke" w:date="2025-12-10T20:14:00Z" w16du:dateUtc="2025-12-10T20:14:33Z"/>
        </w:rPr>
      </w:pPr>
      <w:r w:rsidRPr="002C0C56">
        <w:t>The 80/20 split was used as it</w:t>
      </w:r>
      <w:r w:rsidR="00502F6D" w:rsidRPr="002C0C56">
        <w:t xml:space="preserve"> allows the training data to have enough knowledge </w:t>
      </w:r>
      <w:r w:rsidR="00232F3F" w:rsidRPr="002C0C56">
        <w:t xml:space="preserve">to perform predictions accurately, </w:t>
      </w:r>
      <w:r w:rsidR="00581EEA" w:rsidRPr="002C0C56">
        <w:t>it can mitigate bias and variance</w:t>
      </w:r>
      <w:r w:rsidRPr="002C0C56">
        <w:t xml:space="preserve"> </w:t>
      </w:r>
      <w:r w:rsidR="00FB087F" w:rsidRPr="002C0C56">
        <w:t xml:space="preserve"> </w:t>
      </w:r>
      <w:r w:rsidR="00D0681C" w:rsidRPr="002C0C56">
        <w:t>(</w:t>
      </w:r>
      <w:proofErr w:type="spellStart"/>
      <w:r w:rsidR="00D0681C" w:rsidRPr="002C0C56">
        <w:t>ifttt</w:t>
      </w:r>
      <w:proofErr w:type="spellEnd"/>
      <w:r w:rsidR="00D0681C" w:rsidRPr="002C0C56">
        <w:t>-user, 2023)</w:t>
      </w:r>
      <w:r w:rsidR="00FB087F" w:rsidRPr="002C0C56">
        <w:t xml:space="preserve">. This split means that with 40,000 rows that </w:t>
      </w:r>
      <w:r w:rsidR="00315659" w:rsidRPr="002C0C56">
        <w:t xml:space="preserve">32,000 rows of data will be used for </w:t>
      </w:r>
      <w:r w:rsidR="00135027" w:rsidRPr="002C0C56">
        <w:t>training and 8,000 rows for testing.</w:t>
      </w:r>
      <w:r w:rsidR="0043493D" w:rsidRPr="002C0C56">
        <w:t xml:space="preserve"> </w:t>
      </w:r>
      <w:r w:rsidR="00CF4439" w:rsidRPr="002C0C56">
        <w:t xml:space="preserve">However the larger the dataset can help </w:t>
      </w:r>
      <w:r w:rsidR="00B470BC">
        <w:t>enhance</w:t>
      </w:r>
      <w:r w:rsidR="00CF4439" w:rsidRPr="002C0C56">
        <w:t xml:space="preserve"> the accuracy of the predictions made by the data. </w:t>
      </w:r>
      <w:r w:rsidR="00DA6224" w:rsidRPr="002C0C56">
        <w:t>As it can help add more data for training and testing</w:t>
      </w:r>
      <w:r w:rsidR="002003FB" w:rsidRPr="002C0C56">
        <w:t xml:space="preserve"> (or, 2020)</w:t>
      </w:r>
      <w:r w:rsidR="00DA6224" w:rsidRPr="002C0C56">
        <w:t>.</w:t>
      </w:r>
    </w:p>
    <w:p w14:paraId="6F8DC58A" w14:textId="793E696E" w:rsidR="047D5CB3" w:rsidRPr="002C0C56" w:rsidRDefault="047D5CB3" w:rsidP="047D5CB3">
      <w:pPr>
        <w:pStyle w:val="uni"/>
        <w:rPr>
          <w:ins w:id="66" w:author="Ngozi Nneke" w:date="2025-12-10T20:14:00Z" w16du:dateUtc="2025-12-10T20:14:33Z"/>
        </w:rPr>
      </w:pPr>
    </w:p>
    <w:p w14:paraId="61E2B888" w14:textId="77777777" w:rsidR="004571F6" w:rsidRDefault="71BD855B" w:rsidP="004571F6">
      <w:pPr>
        <w:keepNext/>
      </w:pPr>
      <w:commentRangeStart w:id="67"/>
      <w:ins w:id="68" w:author="Ngozi Nneke" w:date="2025-12-10T20:14:00Z">
        <w:r w:rsidRPr="002C0C56">
          <w:rPr>
            <w:noProof/>
          </w:rPr>
          <w:drawing>
            <wp:inline distT="0" distB="0" distL="0" distR="0" wp14:anchorId="33C8EEC6" wp14:editId="10BCED3D">
              <wp:extent cx="4000500" cy="857250"/>
              <wp:effectExtent l="0" t="0" r="0" b="0"/>
              <wp:docPr id="901509908"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04073" name="Picture 1" descr="A computer screen shot of a black background&#10;&#10;AI-generated content may be incorrect."/>
                      <pic:cNvPicPr/>
                    </pic:nvPicPr>
                    <pic:blipFill rotWithShape="1">
                      <a:blip r:embed="rId39"/>
                      <a:srcRect t="28000"/>
                      <a:stretch>
                        <a:fillRect/>
                      </a:stretch>
                    </pic:blipFill>
                    <pic:spPr bwMode="auto">
                      <a:xfrm>
                        <a:off x="0" y="0"/>
                        <a:ext cx="4001058" cy="857370"/>
                      </a:xfrm>
                      <a:prstGeom prst="rect">
                        <a:avLst/>
                      </a:prstGeom>
                      <a:ln>
                        <a:noFill/>
                      </a:ln>
                      <a:extLst>
                        <a:ext uri="{53640926-AAD7-44D8-BBD7-CCE9431645EC}">
                          <a14:shadowObscured xmlns:a14="http://schemas.microsoft.com/office/drawing/2010/main"/>
                        </a:ext>
                      </a:extLst>
                    </pic:spPr>
                  </pic:pic>
                </a:graphicData>
              </a:graphic>
            </wp:inline>
          </w:drawing>
        </w:r>
      </w:ins>
      <w:commentRangeEnd w:id="67"/>
    </w:p>
    <w:p w14:paraId="51CE2753" w14:textId="4D97824B" w:rsidR="004571F6" w:rsidRDefault="004571F6" w:rsidP="004571F6">
      <w:pPr>
        <w:pStyle w:val="Caption"/>
      </w:pPr>
      <w:bookmarkStart w:id="69" w:name="_Toc216688721"/>
      <w:r>
        <w:t xml:space="preserve">Figure </w:t>
      </w:r>
      <w:fldSimple w:instr=" SEQ Figure \* ARABIC ">
        <w:r w:rsidR="000728F9">
          <w:rPr>
            <w:noProof/>
          </w:rPr>
          <w:t>22</w:t>
        </w:r>
      </w:fldSimple>
      <w:r>
        <w:t xml:space="preserve"> - data used for train test </w:t>
      </w:r>
      <w:r w:rsidR="00EC5AC6">
        <w:t>split.</w:t>
      </w:r>
      <w:bookmarkEnd w:id="69"/>
    </w:p>
    <w:p w14:paraId="5CA01D9A" w14:textId="5141BC54" w:rsidR="71BD855B" w:rsidRPr="002C0C56" w:rsidRDefault="71BD855B" w:rsidP="047D5CB3">
      <w:pPr>
        <w:keepNext/>
        <w:rPr>
          <w:ins w:id="70" w:author="Ngozi Nneke" w:date="2025-12-10T20:14:00Z" w16du:dateUtc="2025-12-10T20:14:34Z"/>
        </w:rPr>
      </w:pPr>
      <w:r w:rsidRPr="002C0C56">
        <w:rPr>
          <w:rStyle w:val="CommentReference"/>
        </w:rPr>
        <w:commentReference w:id="67"/>
      </w:r>
    </w:p>
    <w:p w14:paraId="2105891F" w14:textId="256C5FAF" w:rsidR="047D5CB3" w:rsidRPr="002C0C56" w:rsidRDefault="047D5CB3" w:rsidP="047D5CB3">
      <w:pPr>
        <w:pStyle w:val="uni"/>
      </w:pPr>
    </w:p>
    <w:p w14:paraId="4596B565" w14:textId="00B27971" w:rsidR="00DF4D29" w:rsidRPr="002C0C56" w:rsidRDefault="00DF4D29" w:rsidP="004B1505">
      <w:pPr>
        <w:pStyle w:val="uni"/>
      </w:pPr>
      <w:r w:rsidRPr="002C0C56">
        <w:t xml:space="preserve">However the model </w:t>
      </w:r>
      <w:r w:rsidR="00A92242" w:rsidRPr="002C0C56">
        <w:t xml:space="preserve">stability may vary </w:t>
      </w:r>
      <w:r w:rsidR="007E105D" w:rsidRPr="002C0C56">
        <w:t>across</w:t>
      </w:r>
      <w:r w:rsidR="00A92242" w:rsidRPr="002C0C56">
        <w:t xml:space="preserve"> different slices of data , </w:t>
      </w:r>
      <w:r w:rsidR="00046B7B" w:rsidRPr="002C0C56">
        <w:t xml:space="preserve">this can create optimistic results depending on how the data is arranged, housing markets </w:t>
      </w:r>
      <w:r w:rsidR="00705590" w:rsidRPr="002C0C56">
        <w:t xml:space="preserve">depend heavily on region and price band so one split may not </w:t>
      </w:r>
      <w:r w:rsidR="00D07DA8" w:rsidRPr="002C0C56">
        <w:t>represent</w:t>
      </w:r>
      <w:r w:rsidR="00F86875" w:rsidRPr="002C0C56">
        <w:t xml:space="preserve"> </w:t>
      </w:r>
      <w:r w:rsidR="00D07DA8" w:rsidRPr="002C0C56">
        <w:t xml:space="preserve">the full distribution, the way to tackle this issue could use cross validation </w:t>
      </w:r>
      <w:r w:rsidR="007E105D" w:rsidRPr="002C0C56">
        <w:t>or multiple random splits this would greatly improve the reliability of the models performance</w:t>
      </w:r>
      <w:r w:rsidR="001353F1" w:rsidRPr="002C0C56">
        <w:t xml:space="preserve"> (GeeksforGeeks, 2017)</w:t>
      </w:r>
      <w:r w:rsidR="007E105D" w:rsidRPr="002C0C56">
        <w:t>.</w:t>
      </w:r>
    </w:p>
    <w:p w14:paraId="11C5680B" w14:textId="77777777" w:rsidR="00682359" w:rsidRPr="002C0C56" w:rsidRDefault="00682359">
      <w:pPr>
        <w:rPr>
          <w:rFonts w:eastAsiaTheme="majorEastAsia" w:cstheme="majorBidi"/>
          <w:color w:val="0F4761" w:themeColor="accent1" w:themeShade="BF"/>
          <w:sz w:val="28"/>
          <w:szCs w:val="28"/>
        </w:rPr>
      </w:pPr>
      <w:r w:rsidRPr="002C0C56">
        <w:br w:type="page"/>
      </w:r>
    </w:p>
    <w:p w14:paraId="5550EC95" w14:textId="4120600A" w:rsidR="00710CCC" w:rsidRPr="002C0C56" w:rsidRDefault="00F82F25" w:rsidP="00710CCC">
      <w:pPr>
        <w:pStyle w:val="Heading3"/>
      </w:pPr>
      <w:bookmarkStart w:id="71" w:name="_Toc216688665"/>
      <w:r>
        <w:lastRenderedPageBreak/>
        <w:t>5</w:t>
      </w:r>
      <w:r w:rsidR="006428BE">
        <w:t xml:space="preserve">.2 </w:t>
      </w:r>
      <w:commentRangeStart w:id="72"/>
      <w:commentRangeStart w:id="73"/>
      <w:commentRangeStart w:id="74"/>
      <w:r w:rsidR="00710CCC" w:rsidRPr="002C0C56">
        <w:t>Results</w:t>
      </w:r>
      <w:commentRangeEnd w:id="72"/>
      <w:r w:rsidR="00F25DB9" w:rsidRPr="002C0C56">
        <w:rPr>
          <w:rStyle w:val="CommentReference"/>
        </w:rPr>
        <w:commentReference w:id="72"/>
      </w:r>
      <w:commentRangeEnd w:id="73"/>
      <w:r w:rsidR="00BD01BB" w:rsidRPr="002C0C56">
        <w:rPr>
          <w:rStyle w:val="CommentReference"/>
        </w:rPr>
        <w:commentReference w:id="73"/>
      </w:r>
      <w:r w:rsidR="00710CCC" w:rsidRPr="002C0C56">
        <w:t xml:space="preserve"> </w:t>
      </w:r>
      <w:commentRangeEnd w:id="74"/>
      <w:r w:rsidR="00710CCC" w:rsidRPr="002C0C56">
        <w:rPr>
          <w:rStyle w:val="CommentReference"/>
        </w:rPr>
        <w:commentReference w:id="74"/>
      </w:r>
      <w:bookmarkEnd w:id="71"/>
    </w:p>
    <w:p w14:paraId="501DBBA3" w14:textId="4E626F3E" w:rsidR="00E15550" w:rsidRDefault="00417BAB" w:rsidP="004B1505">
      <w:pPr>
        <w:pStyle w:val="uni"/>
      </w:pPr>
      <w:commentRangeStart w:id="75"/>
      <w:r w:rsidRPr="002C0C56">
        <w:t>R2</w:t>
      </w:r>
      <w:commentRangeEnd w:id="75"/>
      <w:r w:rsidRPr="002C0C56">
        <w:rPr>
          <w:rStyle w:val="CommentReference"/>
        </w:rPr>
        <w:commentReference w:id="75"/>
      </w:r>
      <w:r w:rsidR="0053038B">
        <w:t xml:space="preserve"> (R squared)</w:t>
      </w:r>
      <w:r w:rsidR="00E942A2">
        <w:t>, this is a way to review a models accuracy,</w:t>
      </w:r>
      <w:r w:rsidRPr="002C0C56">
        <w:t xml:space="preserve"> can be misleading because it reflects how well a model fits past data rather than its real predictive strength</w:t>
      </w:r>
      <w:r w:rsidR="0077778F" w:rsidRPr="002C0C56">
        <w:t>, rather than true predictive powers</w:t>
      </w:r>
      <w:r w:rsidR="00F0652F" w:rsidRPr="002C0C56">
        <w:t xml:space="preserve">, it also cannot show </w:t>
      </w:r>
      <w:r w:rsidR="002D1431" w:rsidRPr="002C0C56">
        <w:t>weather the predictions are bias</w:t>
      </w:r>
      <w:r w:rsidR="00045D5C" w:rsidRPr="002C0C56">
        <w:t xml:space="preserve">, it also doesn’t show a reliability </w:t>
      </w:r>
      <w:r w:rsidR="003F2671" w:rsidRPr="002C0C56">
        <w:t xml:space="preserve">as you can get a high R squared for a poorly fitted model (Fernando, 2025). </w:t>
      </w:r>
      <w:r w:rsidR="0009535A" w:rsidRPr="002C0C56">
        <w:t>Areas with high variability can also misshape the predictive powers</w:t>
      </w:r>
      <w:r w:rsidR="00221B1E" w:rsidRPr="002C0C56">
        <w:t xml:space="preserve"> of the models, </w:t>
      </w:r>
      <w:r w:rsidR="00F4342E" w:rsidRPr="002C0C56">
        <w:t>MAE and RMSE help give a clear view of the predictive powers</w:t>
      </w:r>
      <w:r w:rsidR="007D117B" w:rsidRPr="002C0C56">
        <w:t xml:space="preserve"> and make it easier for buyers to be able to read.</w:t>
      </w:r>
    </w:p>
    <w:p w14:paraId="33FAE83D" w14:textId="77777777" w:rsidR="00DA00F6" w:rsidRPr="002C0C56" w:rsidRDefault="00DA00F6" w:rsidP="00DA00F6">
      <w:pPr>
        <w:keepNext/>
      </w:pPr>
      <w:r w:rsidRPr="002C0C56">
        <w:rPr>
          <w:noProof/>
        </w:rPr>
        <w:drawing>
          <wp:inline distT="0" distB="0" distL="0" distR="0" wp14:anchorId="592BF502" wp14:editId="066342EB">
            <wp:extent cx="5731510" cy="1458595"/>
            <wp:effectExtent l="0" t="0" r="2540" b="8255"/>
            <wp:docPr id="788271972" name="Picture 1" descr="A white sheet with number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71972" name="Picture 1" descr="A white sheet with numbers and black text&#10;&#10;AI-generated content may be incorrect."/>
                    <pic:cNvPicPr/>
                  </pic:nvPicPr>
                  <pic:blipFill>
                    <a:blip r:embed="rId40"/>
                    <a:stretch>
                      <a:fillRect/>
                    </a:stretch>
                  </pic:blipFill>
                  <pic:spPr>
                    <a:xfrm>
                      <a:off x="0" y="0"/>
                      <a:ext cx="5731510" cy="1458595"/>
                    </a:xfrm>
                    <a:prstGeom prst="rect">
                      <a:avLst/>
                    </a:prstGeom>
                  </pic:spPr>
                </pic:pic>
              </a:graphicData>
            </a:graphic>
          </wp:inline>
        </w:drawing>
      </w:r>
    </w:p>
    <w:p w14:paraId="3F837486" w14:textId="16CA8DF9" w:rsidR="00DA00F6" w:rsidRPr="002C0C56" w:rsidRDefault="00DA00F6" w:rsidP="00DA00F6">
      <w:pPr>
        <w:pStyle w:val="Caption"/>
      </w:pPr>
      <w:bookmarkStart w:id="76" w:name="_Toc216688722"/>
      <w:r w:rsidRPr="002C0C56">
        <w:t xml:space="preserve">Figure </w:t>
      </w:r>
      <w:r>
        <w:fldChar w:fldCharType="begin"/>
      </w:r>
      <w:r>
        <w:instrText xml:space="preserve"> SEQ Figure \* ARABIC </w:instrText>
      </w:r>
      <w:r>
        <w:fldChar w:fldCharType="separate"/>
      </w:r>
      <w:r w:rsidR="000728F9">
        <w:rPr>
          <w:noProof/>
        </w:rPr>
        <w:t>23</w:t>
      </w:r>
      <w:r>
        <w:rPr>
          <w:noProof/>
        </w:rPr>
        <w:fldChar w:fldCharType="end"/>
      </w:r>
      <w:r w:rsidRPr="002C0C56">
        <w:t xml:space="preserve"> - </w:t>
      </w:r>
      <w:proofErr w:type="spellStart"/>
      <w:r w:rsidRPr="002C0C56">
        <w:t>reuslts</w:t>
      </w:r>
      <w:proofErr w:type="spellEnd"/>
      <w:r w:rsidRPr="002C0C56">
        <w:t xml:space="preserve"> from all models used.</w:t>
      </w:r>
      <w:bookmarkEnd w:id="76"/>
    </w:p>
    <w:p w14:paraId="1AD1609D" w14:textId="2F4C4EBD" w:rsidR="00A807B9" w:rsidRPr="002C0C56" w:rsidRDefault="00A807B9" w:rsidP="004B1505">
      <w:pPr>
        <w:pStyle w:val="uni"/>
      </w:pPr>
      <w:r w:rsidRPr="002C0C56">
        <w:t xml:space="preserve">While </w:t>
      </w:r>
      <w:proofErr w:type="spellStart"/>
      <w:r w:rsidRPr="002C0C56">
        <w:t>XGBoost's</w:t>
      </w:r>
      <w:proofErr w:type="spellEnd"/>
      <w:r w:rsidRPr="002C0C56">
        <w:t xml:space="preserve"> R² of 0.82 aligns with expectations from the literature (e.g., Cui et al., 2024), its £59k MAE starkly contrasts with their sub-£25k error, exposing the unique volatility and structural inequality of the UK market as the primary driver of predictive </w:t>
      </w:r>
      <w:r w:rsidR="00EC5AC6" w:rsidRPr="002C0C56">
        <w:t>uncertainty.</w:t>
      </w:r>
    </w:p>
    <w:p w14:paraId="2DB9D783" w14:textId="4A2E4F3A" w:rsidR="005C3A4A" w:rsidRPr="005C3A4A" w:rsidRDefault="005C3A4A" w:rsidP="005C3A4A"/>
    <w:p w14:paraId="4483C66E" w14:textId="3B96A056" w:rsidR="00407CE9" w:rsidRPr="002C0C56" w:rsidRDefault="006428BE" w:rsidP="00710CCC">
      <w:pPr>
        <w:pStyle w:val="Heading3"/>
      </w:pPr>
      <w:bookmarkStart w:id="77" w:name="_Toc216688666"/>
      <w:r>
        <w:lastRenderedPageBreak/>
        <w:t xml:space="preserve">5.3 </w:t>
      </w:r>
      <w:r w:rsidR="00B305FB" w:rsidRPr="002C0C56">
        <w:t xml:space="preserve">Top 10 featured </w:t>
      </w:r>
      <w:r w:rsidR="00827427" w:rsidRPr="002C0C56">
        <w:t>coefficients</w:t>
      </w:r>
      <w:bookmarkEnd w:id="77"/>
      <w:r w:rsidR="00827427" w:rsidRPr="002C0C56">
        <w:t xml:space="preserve"> </w:t>
      </w:r>
    </w:p>
    <w:p w14:paraId="7B9AFBFD" w14:textId="77777777" w:rsidR="00682359" w:rsidRPr="002C0C56" w:rsidRDefault="00682359" w:rsidP="00682359">
      <w:pPr>
        <w:keepNext/>
      </w:pPr>
      <w:r w:rsidRPr="002C0C56">
        <w:rPr>
          <w:noProof/>
        </w:rPr>
        <w:drawing>
          <wp:inline distT="0" distB="0" distL="0" distR="0" wp14:anchorId="573BEBE9" wp14:editId="38F5F154">
            <wp:extent cx="5731510" cy="1976755"/>
            <wp:effectExtent l="0" t="0" r="2540" b="4445"/>
            <wp:docPr id="1939857343" name="Picture 1" descr="A table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57343" name="Picture 1" descr="A table with numbers and lines&#10;&#10;AI-generated content may be incorrect."/>
                    <pic:cNvPicPr/>
                  </pic:nvPicPr>
                  <pic:blipFill>
                    <a:blip r:embed="rId41"/>
                    <a:stretch>
                      <a:fillRect/>
                    </a:stretch>
                  </pic:blipFill>
                  <pic:spPr>
                    <a:xfrm>
                      <a:off x="0" y="0"/>
                      <a:ext cx="5731510" cy="1976755"/>
                    </a:xfrm>
                    <a:prstGeom prst="rect">
                      <a:avLst/>
                    </a:prstGeom>
                  </pic:spPr>
                </pic:pic>
              </a:graphicData>
            </a:graphic>
          </wp:inline>
        </w:drawing>
      </w:r>
    </w:p>
    <w:p w14:paraId="170E09DF" w14:textId="57411F70" w:rsidR="00BB1484" w:rsidRPr="002C0C56" w:rsidRDefault="00682359" w:rsidP="00682359">
      <w:pPr>
        <w:pStyle w:val="Caption"/>
      </w:pPr>
      <w:bookmarkStart w:id="78" w:name="_Toc216688723"/>
      <w:r w:rsidRPr="002C0C56">
        <w:t xml:space="preserve">Figure </w:t>
      </w:r>
      <w:fldSimple w:instr=" SEQ Figure \* ARABIC ">
        <w:r w:rsidR="000728F9">
          <w:rPr>
            <w:noProof/>
          </w:rPr>
          <w:t>24</w:t>
        </w:r>
      </w:fldSimple>
      <w:r w:rsidRPr="002C0C56">
        <w:t xml:space="preserve"> - Top 10 </w:t>
      </w:r>
      <w:r w:rsidR="00EC5AC6" w:rsidRPr="002C0C56">
        <w:t>coefficients.</w:t>
      </w:r>
      <w:bookmarkEnd w:id="78"/>
    </w:p>
    <w:p w14:paraId="335881D1" w14:textId="1F56F699" w:rsidR="00542539" w:rsidRPr="002C0C56" w:rsidRDefault="006428BE" w:rsidP="00BB1484">
      <w:pPr>
        <w:pStyle w:val="Heading3"/>
      </w:pPr>
      <w:bookmarkStart w:id="79" w:name="_Toc216688667"/>
      <w:r>
        <w:t xml:space="preserve">5.4 </w:t>
      </w:r>
      <w:r w:rsidR="00BB1484" w:rsidRPr="002C0C56">
        <w:t>Size of dataset</w:t>
      </w:r>
      <w:bookmarkEnd w:id="79"/>
    </w:p>
    <w:p w14:paraId="0FA1E3B3" w14:textId="77777777" w:rsidR="00BB1484" w:rsidRPr="002C0C56" w:rsidRDefault="00542539" w:rsidP="00BB1484">
      <w:pPr>
        <w:keepNext/>
      </w:pPr>
      <w:r w:rsidRPr="002C0C56">
        <w:rPr>
          <w:b/>
          <w:bCs/>
          <w:noProof/>
        </w:rPr>
        <w:drawing>
          <wp:inline distT="0" distB="0" distL="0" distR="0" wp14:anchorId="7C5BAFB4" wp14:editId="647088C5">
            <wp:extent cx="3496163" cy="2181529"/>
            <wp:effectExtent l="0" t="0" r="9525" b="0"/>
            <wp:docPr id="211492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27039" name=""/>
                    <pic:cNvPicPr/>
                  </pic:nvPicPr>
                  <pic:blipFill>
                    <a:blip r:embed="rId42"/>
                    <a:stretch>
                      <a:fillRect/>
                    </a:stretch>
                  </pic:blipFill>
                  <pic:spPr>
                    <a:xfrm>
                      <a:off x="0" y="0"/>
                      <a:ext cx="3496163" cy="2181529"/>
                    </a:xfrm>
                    <a:prstGeom prst="rect">
                      <a:avLst/>
                    </a:prstGeom>
                  </pic:spPr>
                </pic:pic>
              </a:graphicData>
            </a:graphic>
          </wp:inline>
        </w:drawing>
      </w:r>
    </w:p>
    <w:p w14:paraId="6CA8D786" w14:textId="4E5071B5" w:rsidR="00542539" w:rsidRPr="002C0C56" w:rsidRDefault="00BB1484" w:rsidP="00BB1484">
      <w:pPr>
        <w:pStyle w:val="Caption"/>
        <w:rPr>
          <w:b/>
          <w:bCs/>
        </w:rPr>
      </w:pPr>
      <w:bookmarkStart w:id="80" w:name="_Toc216688724"/>
      <w:r w:rsidRPr="002C0C56">
        <w:t xml:space="preserve">Figure </w:t>
      </w:r>
      <w:fldSimple w:instr=" SEQ Figure \* ARABIC ">
        <w:r w:rsidR="000728F9">
          <w:rPr>
            <w:noProof/>
          </w:rPr>
          <w:t>25</w:t>
        </w:r>
      </w:fldSimple>
      <w:r w:rsidRPr="002C0C56">
        <w:t xml:space="preserve"> - size of dataset </w:t>
      </w:r>
      <w:r w:rsidR="00EC5AC6" w:rsidRPr="002C0C56">
        <w:t>used.</w:t>
      </w:r>
      <w:bookmarkEnd w:id="80"/>
    </w:p>
    <w:p w14:paraId="01EDBB96" w14:textId="77777777" w:rsidR="00784DB4" w:rsidRPr="002C0C56" w:rsidRDefault="00784DB4" w:rsidP="00CA68A7">
      <w:pPr>
        <w:rPr>
          <w:b/>
          <w:bCs/>
        </w:rPr>
      </w:pPr>
    </w:p>
    <w:p w14:paraId="327D6501" w14:textId="59F05606" w:rsidR="007B364E" w:rsidRPr="002C0C56" w:rsidRDefault="007B364E">
      <w:pPr>
        <w:rPr>
          <w:rFonts w:asciiTheme="majorHAnsi" w:eastAsiaTheme="majorEastAsia" w:hAnsiTheme="majorHAnsi" w:cstheme="majorBidi"/>
          <w:color w:val="0F4761" w:themeColor="accent1" w:themeShade="BF"/>
          <w:sz w:val="40"/>
          <w:szCs w:val="40"/>
        </w:rPr>
      </w:pPr>
    </w:p>
    <w:p w14:paraId="2DB3FCC0" w14:textId="0DB6C65A" w:rsidR="00CA68A7" w:rsidRPr="002C0C56" w:rsidRDefault="00CA68A7" w:rsidP="00CA68A7"/>
    <w:p w14:paraId="78FD828D" w14:textId="77777777" w:rsidR="00FE3C99" w:rsidRPr="002C0C56" w:rsidRDefault="00FE3C99">
      <w:pPr>
        <w:rPr>
          <w:rFonts w:asciiTheme="majorHAnsi" w:eastAsiaTheme="majorEastAsia" w:hAnsiTheme="majorHAnsi" w:cstheme="majorBidi"/>
          <w:color w:val="0F4761" w:themeColor="accent1" w:themeShade="BF"/>
          <w:sz w:val="40"/>
          <w:szCs w:val="40"/>
        </w:rPr>
      </w:pPr>
      <w:r w:rsidRPr="002C0C56">
        <w:br w:type="page"/>
      </w:r>
    </w:p>
    <w:p w14:paraId="5C013831" w14:textId="05E1D6C0" w:rsidR="00CA68A7" w:rsidRDefault="006428BE" w:rsidP="007B364E">
      <w:pPr>
        <w:pStyle w:val="Heading1"/>
      </w:pPr>
      <w:bookmarkStart w:id="81" w:name="_Toc216688668"/>
      <w:r>
        <w:lastRenderedPageBreak/>
        <w:t xml:space="preserve">6.0 </w:t>
      </w:r>
      <w:commentRangeStart w:id="82"/>
      <w:commentRangeStart w:id="83"/>
      <w:commentRangeStart w:id="84"/>
      <w:r w:rsidR="00CA68A7" w:rsidRPr="002C0C56">
        <w:t>Discussion</w:t>
      </w:r>
      <w:commentRangeEnd w:id="82"/>
      <w:commentRangeEnd w:id="83"/>
      <w:r w:rsidR="00FC6223" w:rsidRPr="002C0C56">
        <w:rPr>
          <w:rStyle w:val="CommentReference"/>
        </w:rPr>
        <w:commentReference w:id="82"/>
      </w:r>
      <w:r w:rsidR="00C4492C" w:rsidRPr="002C0C56">
        <w:rPr>
          <w:rStyle w:val="CommentReference"/>
        </w:rPr>
        <w:commentReference w:id="83"/>
      </w:r>
      <w:r w:rsidR="00CA68A7" w:rsidRPr="002C0C56">
        <w:t xml:space="preserve"> </w:t>
      </w:r>
      <w:commentRangeEnd w:id="84"/>
      <w:r w:rsidR="00CA68A7" w:rsidRPr="002C0C56">
        <w:rPr>
          <w:rStyle w:val="CommentReference"/>
        </w:rPr>
        <w:commentReference w:id="84"/>
      </w:r>
      <w:bookmarkEnd w:id="81"/>
    </w:p>
    <w:p w14:paraId="058FCB10" w14:textId="77777777" w:rsidR="00971C96" w:rsidRPr="00DA00F6" w:rsidRDefault="00971C96" w:rsidP="00971C96">
      <w:pPr>
        <w:pStyle w:val="Heading2"/>
        <w:rPr>
          <w:rStyle w:val="uniChar"/>
        </w:rPr>
      </w:pPr>
      <w:bookmarkStart w:id="85" w:name="_Toc216688669"/>
      <w:r w:rsidRPr="00DA00F6">
        <w:t>6.1 introduction</w:t>
      </w:r>
      <w:bookmarkEnd w:id="85"/>
      <w:r w:rsidRPr="00DA00F6">
        <w:br/>
      </w:r>
    </w:p>
    <w:p w14:paraId="16B33FD4" w14:textId="5AE5146E" w:rsidR="00971C96" w:rsidRPr="00971C96" w:rsidRDefault="00971C96" w:rsidP="00971C96">
      <w:pPr>
        <w:pStyle w:val="uni"/>
      </w:pPr>
      <w:r w:rsidRPr="00971C96">
        <w:t xml:space="preserve">Linear regression was chosen for a baseline result and interpretation, decision tree was selected to show the opposite of a </w:t>
      </w:r>
      <w:r w:rsidR="00ED48C1" w:rsidRPr="00971C96">
        <w:t>nonlinear</w:t>
      </w:r>
      <w:r w:rsidRPr="00971C96">
        <w:t xml:space="preserve"> learning model, whereas random forest was later selected to </w:t>
      </w:r>
      <w:r w:rsidR="00ED48C1" w:rsidRPr="00971C96">
        <w:t>reduce</w:t>
      </w:r>
      <w:r w:rsidRPr="00971C96">
        <w:t xml:space="preserve"> the overfitting that decision tree was experiencing (Sharma, 2020). XGBoost was used it can help remove outliers and other data challenges (GeeksforGeeks, 2021</w:t>
      </w:r>
      <w:r w:rsidR="00ED48C1" w:rsidRPr="00971C96">
        <w:t>);</w:t>
      </w:r>
      <w:r w:rsidRPr="00971C96">
        <w:t xml:space="preserve"> however it also raises the black box problem of transparency (Lazyprogrammer.me, 2023).</w:t>
      </w:r>
    </w:p>
    <w:p w14:paraId="406D6D36" w14:textId="77777777" w:rsidR="00971C96" w:rsidRDefault="00971C96" w:rsidP="00971C96">
      <w:pPr>
        <w:pStyle w:val="Heading2"/>
      </w:pPr>
      <w:bookmarkStart w:id="86" w:name="_Toc216688670"/>
      <w:r>
        <w:t xml:space="preserve">6.2 </w:t>
      </w:r>
      <w:r w:rsidRPr="00CA1873">
        <w:t>evaluation metrics</w:t>
      </w:r>
      <w:bookmarkEnd w:id="86"/>
    </w:p>
    <w:p w14:paraId="3C59CDD4" w14:textId="5684D1B2" w:rsidR="00971C96" w:rsidRDefault="00971C96" w:rsidP="00971C96">
      <w:pPr>
        <w:pStyle w:val="uni"/>
      </w:pPr>
      <w:r w:rsidRPr="00CA1873">
        <w:br/>
        <w:t>RMSE ( root mean squared error) measures that average magnitude of the errors. The mean absolute error (MAE) it measures the average of the errors without considering direction , it is robust to outliers. R^2 score is a representation of the variance between prediction and real , a 0 means that you could predict that result yourself and a 1 shows a prefect prediction.</w:t>
      </w:r>
    </w:p>
    <w:p w14:paraId="18C0327C" w14:textId="77777777" w:rsidR="00971C96" w:rsidRDefault="00971C96" w:rsidP="00971C96">
      <w:pPr>
        <w:pStyle w:val="uni"/>
      </w:pPr>
    </w:p>
    <w:p w14:paraId="3D949E1E" w14:textId="77777777" w:rsidR="00971C96" w:rsidRDefault="00971C96" w:rsidP="00971C96">
      <w:pPr>
        <w:pStyle w:val="uni"/>
      </w:pPr>
    </w:p>
    <w:p w14:paraId="76F354CE" w14:textId="77777777" w:rsidR="00971C96" w:rsidRDefault="00971C96" w:rsidP="00971C96">
      <w:pPr>
        <w:pStyle w:val="uni"/>
      </w:pPr>
    </w:p>
    <w:p w14:paraId="31603CDE" w14:textId="77777777" w:rsidR="00971C96" w:rsidRDefault="00971C96" w:rsidP="00971C96">
      <w:pPr>
        <w:pStyle w:val="uni"/>
      </w:pPr>
    </w:p>
    <w:p w14:paraId="68970A6D" w14:textId="77777777" w:rsidR="00971C96" w:rsidRDefault="00971C96" w:rsidP="00971C96">
      <w:pPr>
        <w:pStyle w:val="uni"/>
      </w:pPr>
    </w:p>
    <w:p w14:paraId="615CBF57" w14:textId="77777777" w:rsidR="00971C96" w:rsidRPr="00CA1873" w:rsidRDefault="00971C96" w:rsidP="00971C96">
      <w:pPr>
        <w:pStyle w:val="uni"/>
      </w:pPr>
    </w:p>
    <w:p w14:paraId="551B34B2" w14:textId="36B4F8E1" w:rsidR="00971C96" w:rsidRDefault="00971C96" w:rsidP="00971C96">
      <w:pPr>
        <w:pStyle w:val="Heading2"/>
      </w:pPr>
      <w:bookmarkStart w:id="87" w:name="_Toc216688671"/>
      <w:r>
        <w:lastRenderedPageBreak/>
        <w:t xml:space="preserve">6.3 </w:t>
      </w:r>
      <w:r w:rsidRPr="00CA1873">
        <w:t>model selection reasoning</w:t>
      </w:r>
      <w:bookmarkEnd w:id="87"/>
    </w:p>
    <w:p w14:paraId="3881A2F6" w14:textId="4D5E8403" w:rsidR="00971C96" w:rsidRPr="00CA1873" w:rsidRDefault="00971C96" w:rsidP="00971C96">
      <w:pPr>
        <w:pStyle w:val="uni"/>
      </w:pPr>
      <w:r w:rsidRPr="00CA1873">
        <w:br/>
        <w:t>XGBoost was selected to handle the non linear relationship, comparing against decision tree model it tackles the overfitting through regularisation, it also performs efficiently on larger datasets (he /him, 2023).</w:t>
      </w:r>
      <w:r w:rsidRPr="00CA1873">
        <w:br/>
        <w:t>Linear regression performed well as it is a simple tool that can fit many uses, it efficiency to find relationships in data allows it to be easy to implement (KAVITA, 2021). It is a versatile tool that can handle the postcode areas, decision trees overfit training data and can capture noise in the data rather than underlying patterns (Kara, 2024).</w:t>
      </w:r>
    </w:p>
    <w:p w14:paraId="6CE805C2" w14:textId="73F91BF1" w:rsidR="00971C96" w:rsidRDefault="00971C96" w:rsidP="00971C96">
      <w:pPr>
        <w:pStyle w:val="Heading2"/>
      </w:pPr>
      <w:bookmarkStart w:id="88" w:name="_Toc216688672"/>
      <w:r>
        <w:t xml:space="preserve">6.4 </w:t>
      </w:r>
      <w:r w:rsidRPr="00CA1873">
        <w:t>model limitations</w:t>
      </w:r>
      <w:bookmarkEnd w:id="88"/>
    </w:p>
    <w:p w14:paraId="60557DE0" w14:textId="3DFB4DE4" w:rsidR="00971C96" w:rsidRPr="00CA1873" w:rsidRDefault="00971C96" w:rsidP="00971C96">
      <w:pPr>
        <w:pStyle w:val="uni"/>
      </w:pPr>
      <w:r w:rsidRPr="00CA1873">
        <w:br/>
        <w:t>Linear regression limitations reflect the theoretical expectations that uk prices are ruled and shaped by interacting regional and temporal pressures, this limitation requires non linear models to capture the true market structure (Wan et al., 2025).</w:t>
      </w:r>
      <w:r w:rsidRPr="00CA1873">
        <w:br/>
        <w:t>random forest performed reasonably well but struggled with variance, likely due to its reliance on bootstrapped sampling, which can limit the model’s ability to capture fine grained patterns in highly heterogeneous datasets like UK housing (Iwaniuk et al., 2025).</w:t>
      </w:r>
      <w:r w:rsidRPr="00CA1873">
        <w:br/>
        <w:t>whilst XGBoost performed significantly well , its reliance on postcode as shown by SHAP risk automating systematic inequality, this becomes a social issue from ML models as it can increase bias from past historical data with regional disparities, accuracy must be balanced with a fairness , this trade off isn’t explored in many other studies.</w:t>
      </w:r>
    </w:p>
    <w:p w14:paraId="4ACAD14B" w14:textId="3A4A44B2" w:rsidR="00971C96" w:rsidRPr="00CA1873" w:rsidRDefault="00971C96" w:rsidP="00971C96">
      <w:pPr>
        <w:pStyle w:val="uni"/>
      </w:pPr>
    </w:p>
    <w:p w14:paraId="620B42E9" w14:textId="008EAF31" w:rsidR="00971C96" w:rsidRDefault="00971C96" w:rsidP="00971C96">
      <w:pPr>
        <w:pStyle w:val="Heading2"/>
      </w:pPr>
      <w:bookmarkStart w:id="89" w:name="_Toc216688673"/>
      <w:r>
        <w:lastRenderedPageBreak/>
        <w:t xml:space="preserve">6.5 </w:t>
      </w:r>
      <w:r w:rsidRPr="00CA1873">
        <w:t>external factors</w:t>
      </w:r>
      <w:bookmarkEnd w:id="89"/>
    </w:p>
    <w:p w14:paraId="61CBF8B2" w14:textId="36B1E782" w:rsidR="00971C96" w:rsidRPr="00CA1873" w:rsidRDefault="00971C96" w:rsidP="00971C96">
      <w:pPr>
        <w:pStyle w:val="uni"/>
      </w:pPr>
      <w:r w:rsidRPr="00CA1873">
        <w:br/>
        <w:t>External problems such as covid, which increased house prices by 20% in 2020 have changed the way prices traditional valuation models predict prices, whereas a ML can handle market changes and adapt to new situation and predict outcomes more accurately, giving a risk free knowledge to potential sellers and buyers (The Impact of Large Language Models in Finance: Towards Trustworthy Adoption, n.d.).</w:t>
      </w:r>
    </w:p>
    <w:p w14:paraId="6910A552" w14:textId="6512D8EE" w:rsidR="00971C96" w:rsidRPr="00CA1873" w:rsidRDefault="00971C96" w:rsidP="00971C96">
      <w:pPr>
        <w:pStyle w:val="uni"/>
      </w:pPr>
    </w:p>
    <w:p w14:paraId="3AD4B2EB" w14:textId="77777777" w:rsidR="00971C96" w:rsidRDefault="00971C96" w:rsidP="00971C96">
      <w:pPr>
        <w:pStyle w:val="uni"/>
        <w:keepNext/>
      </w:pPr>
      <w:r w:rsidRPr="002C0C56">
        <w:rPr>
          <w:noProof/>
        </w:rPr>
        <w:drawing>
          <wp:inline distT="0" distB="0" distL="0" distR="0" wp14:anchorId="4C7409E3" wp14:editId="321CF21C">
            <wp:extent cx="5731510" cy="2767965"/>
            <wp:effectExtent l="0" t="0" r="2540" b="0"/>
            <wp:docPr id="1808503436" name="Picture 7"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3436" name="Picture 7" descr="A graph of different colored lines&#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67965"/>
                    </a:xfrm>
                    <a:prstGeom prst="rect">
                      <a:avLst/>
                    </a:prstGeom>
                    <a:noFill/>
                    <a:ln>
                      <a:noFill/>
                    </a:ln>
                  </pic:spPr>
                </pic:pic>
              </a:graphicData>
            </a:graphic>
          </wp:inline>
        </w:drawing>
      </w:r>
    </w:p>
    <w:p w14:paraId="476B4A16" w14:textId="0C8B7F69" w:rsidR="00971C96" w:rsidRDefault="00971C96" w:rsidP="00971C96">
      <w:pPr>
        <w:pStyle w:val="Caption"/>
      </w:pPr>
      <w:bookmarkStart w:id="90" w:name="_Toc216688725"/>
      <w:r>
        <w:t xml:space="preserve">Figure </w:t>
      </w:r>
      <w:fldSimple w:instr=" SEQ Figure \* ARABIC ">
        <w:r w:rsidR="000728F9">
          <w:rPr>
            <w:noProof/>
          </w:rPr>
          <w:t>26</w:t>
        </w:r>
      </w:fldSimple>
      <w:r>
        <w:t xml:space="preserve"> </w:t>
      </w:r>
      <w:r w:rsidRPr="006E229A">
        <w:t>- how house prices changed over time - (Lloyds Banking Group, 2023)</w:t>
      </w:r>
      <w:bookmarkEnd w:id="90"/>
    </w:p>
    <w:p w14:paraId="3BC89E92" w14:textId="0385ACFE" w:rsidR="00971C96" w:rsidRDefault="00971C96" w:rsidP="00971C96">
      <w:pPr>
        <w:pStyle w:val="uni"/>
      </w:pPr>
    </w:p>
    <w:p w14:paraId="3E6DFCE0" w14:textId="77777777" w:rsidR="00971C96" w:rsidRDefault="00971C96" w:rsidP="00971C96">
      <w:pPr>
        <w:pStyle w:val="uni"/>
      </w:pPr>
    </w:p>
    <w:p w14:paraId="1AB66518" w14:textId="77777777" w:rsidR="00971C96" w:rsidRDefault="00971C96" w:rsidP="00971C96">
      <w:pPr>
        <w:pStyle w:val="uni"/>
      </w:pPr>
    </w:p>
    <w:p w14:paraId="5A2D8064" w14:textId="77777777" w:rsidR="00971C96" w:rsidRPr="00CA1873" w:rsidRDefault="00971C96" w:rsidP="00971C96">
      <w:pPr>
        <w:pStyle w:val="uni"/>
      </w:pPr>
    </w:p>
    <w:p w14:paraId="67A80313" w14:textId="77777777" w:rsidR="00971C96" w:rsidRPr="00DA00F6" w:rsidRDefault="00971C96" w:rsidP="00971C96">
      <w:pPr>
        <w:pStyle w:val="Heading2"/>
      </w:pPr>
      <w:bookmarkStart w:id="91" w:name="_Toc216688674"/>
      <w:r w:rsidRPr="00DA00F6">
        <w:lastRenderedPageBreak/>
        <w:t>6.6 results overview</w:t>
      </w:r>
      <w:bookmarkEnd w:id="91"/>
    </w:p>
    <w:p w14:paraId="0F2D36EB" w14:textId="3CB5753E" w:rsidR="00971C96" w:rsidRPr="00CA1873" w:rsidRDefault="00971C96" w:rsidP="00971C96">
      <w:pPr>
        <w:pStyle w:val="uni"/>
      </w:pPr>
      <w:r w:rsidRPr="00CA1873">
        <w:br/>
        <w:t xml:space="preserve">The results show that xgboost regression is the most accurate at predicting prices as shown </w:t>
      </w:r>
      <w:r w:rsidR="00ED48C1" w:rsidRPr="00CA1873">
        <w:t>by</w:t>
      </w:r>
      <w:r w:rsidRPr="00CA1873">
        <w:t xml:space="preserve"> the R2 score being at 8 which is the closest to 1, decision tree shows a very inaccurate result being nearly 0.6 away from 1. Going through the RMSE and MAE results show that xgboost regression also has a lowest MAE meaning that its average prediction error is the smallest.</w:t>
      </w:r>
    </w:p>
    <w:p w14:paraId="54C03F52" w14:textId="1E5B7CA2" w:rsidR="00971C96" w:rsidRDefault="00971C96" w:rsidP="00971C96">
      <w:pPr>
        <w:pStyle w:val="Heading2"/>
      </w:pPr>
      <w:bookmarkStart w:id="92" w:name="_Toc216688675"/>
      <w:r>
        <w:t xml:space="preserve">6.7 </w:t>
      </w:r>
      <w:r w:rsidRPr="00CA1873">
        <w:t>real world impact</w:t>
      </w:r>
      <w:bookmarkEnd w:id="92"/>
    </w:p>
    <w:p w14:paraId="54A0A0E6" w14:textId="19C2799D" w:rsidR="00971C96" w:rsidRDefault="00971C96" w:rsidP="00971C96">
      <w:pPr>
        <w:pStyle w:val="uni"/>
      </w:pPr>
      <w:r w:rsidRPr="00CA1873">
        <w:br/>
        <w:t>A MAE error being off can mean that sellers could be out by £68k if they used linear regression, this mean that they have lost out on a large value from the prediction being wrong, this is a real world impact of prediction models and it can have devastating effects. The model safest is random forest for MAE however still being off by £65k which is a large sum of money to a large proportion of the population. This is shown by only 12% of the UK earning over £60,000 a year so if the prediction was wrong it can be wrong by over a persons yearly wage (Institute for Fiscal Studies, 2025).</w:t>
      </w:r>
    </w:p>
    <w:p w14:paraId="0C2A1FFE" w14:textId="77777777" w:rsidR="0048781D" w:rsidRDefault="0048781D" w:rsidP="00971C96">
      <w:pPr>
        <w:pStyle w:val="uni"/>
      </w:pPr>
    </w:p>
    <w:p w14:paraId="4E4AD0DC" w14:textId="77777777" w:rsidR="0048781D" w:rsidRDefault="0048781D" w:rsidP="00971C96">
      <w:pPr>
        <w:pStyle w:val="uni"/>
      </w:pPr>
    </w:p>
    <w:p w14:paraId="2B9B2D97" w14:textId="77777777" w:rsidR="0048781D" w:rsidRDefault="0048781D" w:rsidP="00971C96">
      <w:pPr>
        <w:pStyle w:val="uni"/>
      </w:pPr>
    </w:p>
    <w:p w14:paraId="1B6CC2E2" w14:textId="77777777" w:rsidR="0048781D" w:rsidRPr="00CA1873" w:rsidRDefault="0048781D" w:rsidP="00971C96">
      <w:pPr>
        <w:pStyle w:val="uni"/>
      </w:pPr>
    </w:p>
    <w:p w14:paraId="314974FE" w14:textId="3E3608C7" w:rsidR="00971C96" w:rsidRPr="00CA1873" w:rsidRDefault="00971C96" w:rsidP="00971C96">
      <w:pPr>
        <w:pStyle w:val="uni"/>
      </w:pPr>
    </w:p>
    <w:p w14:paraId="508FD2A7" w14:textId="50215FB6" w:rsidR="00971C96" w:rsidRDefault="00971C96" w:rsidP="00971C96">
      <w:pPr>
        <w:pStyle w:val="Heading2"/>
      </w:pPr>
      <w:bookmarkStart w:id="93" w:name="_Toc216688676"/>
      <w:r>
        <w:lastRenderedPageBreak/>
        <w:t xml:space="preserve">6.8 </w:t>
      </w:r>
      <w:r w:rsidR="00DA00F6">
        <w:t>XGB</w:t>
      </w:r>
      <w:r w:rsidRPr="00CA1873">
        <w:t>oost performance detail</w:t>
      </w:r>
      <w:bookmarkEnd w:id="93"/>
    </w:p>
    <w:p w14:paraId="01C500EE" w14:textId="044FF6F2" w:rsidR="00971C96" w:rsidRDefault="00971C96" w:rsidP="00971C96">
      <w:pPr>
        <w:pStyle w:val="uni"/>
      </w:pPr>
      <w:r w:rsidRPr="00CA1873">
        <w:br/>
      </w:r>
      <w:r w:rsidR="00BA16D1">
        <w:t>X</w:t>
      </w:r>
      <w:r w:rsidR="009D1B6E" w:rsidRPr="009D1B6E">
        <w:t xml:space="preserve">gboost outperformed all other models however the persistence of a £59,000 </w:t>
      </w:r>
      <w:proofErr w:type="spellStart"/>
      <w:r w:rsidR="009D1B6E" w:rsidRPr="009D1B6E">
        <w:t>rmse</w:t>
      </w:r>
      <w:proofErr w:type="spellEnd"/>
      <w:r w:rsidR="009D1B6E" w:rsidRPr="009D1B6E">
        <w:t xml:space="preserve"> demonstrates that model superiority does not translate into practical valuation reliability</w:t>
      </w:r>
      <w:r w:rsidRPr="00CA1873">
        <w:t>, this increase is inline with the two other case studies, this accuracy increase can save buyers and sellers thousands of pounds. This comes from the merging the predictive models such as decision trees, this increases the overall accuracy it works really well with numerical data such as prices of properties. It comes with built in functions able to manage outliers and imbalanced data (Hossein Ashtari, 2024).</w:t>
      </w:r>
      <w:r w:rsidRPr="00CA1873">
        <w:br/>
        <w:t xml:space="preserve">However whilst XGBoost performed the greatest, It’s MAE showed a lack of 20% of the current UK house price ( data.gov.uk , 2025). For an induvial this questions the models predictiveness quality. Kuala </w:t>
      </w:r>
      <w:proofErr w:type="spellStart"/>
      <w:r w:rsidRPr="00CA1873">
        <w:t>lumpur</w:t>
      </w:r>
      <w:proofErr w:type="spellEnd"/>
      <w:r w:rsidRPr="00CA1873">
        <w:t xml:space="preserve"> suggested that a portion of predictive error is not a model failure, but a large regional inequality within the data itself this is a </w:t>
      </w:r>
      <w:r w:rsidR="00ED48C1" w:rsidRPr="00CA1873">
        <w:t>complex problem</w:t>
      </w:r>
      <w:r w:rsidRPr="00CA1873">
        <w:t xml:space="preserve"> that advance algorithms still struggle with (Kaustubh </w:t>
      </w:r>
      <w:proofErr w:type="spellStart"/>
      <w:r w:rsidRPr="00CA1873">
        <w:t>Chakradeo</w:t>
      </w:r>
      <w:proofErr w:type="spellEnd"/>
      <w:r w:rsidRPr="00CA1873">
        <w:t xml:space="preserve"> et al., 2025).</w:t>
      </w:r>
    </w:p>
    <w:p w14:paraId="75E741CC" w14:textId="77777777" w:rsidR="0048781D" w:rsidRDefault="0048781D" w:rsidP="00971C96">
      <w:pPr>
        <w:pStyle w:val="uni"/>
      </w:pPr>
    </w:p>
    <w:p w14:paraId="3CE5F04B" w14:textId="77777777" w:rsidR="0048781D" w:rsidRDefault="0048781D" w:rsidP="00971C96">
      <w:pPr>
        <w:pStyle w:val="uni"/>
      </w:pPr>
    </w:p>
    <w:p w14:paraId="05773F2A" w14:textId="77777777" w:rsidR="0048781D" w:rsidRDefault="0048781D" w:rsidP="00971C96">
      <w:pPr>
        <w:pStyle w:val="uni"/>
      </w:pPr>
    </w:p>
    <w:p w14:paraId="0703804D" w14:textId="77777777" w:rsidR="0048781D" w:rsidRDefault="0048781D" w:rsidP="00971C96">
      <w:pPr>
        <w:pStyle w:val="uni"/>
      </w:pPr>
    </w:p>
    <w:p w14:paraId="1860468E" w14:textId="77777777" w:rsidR="0048781D" w:rsidRDefault="0048781D" w:rsidP="00971C96">
      <w:pPr>
        <w:pStyle w:val="uni"/>
      </w:pPr>
    </w:p>
    <w:p w14:paraId="21032453" w14:textId="77777777" w:rsidR="0048781D" w:rsidRPr="00CA1873" w:rsidRDefault="0048781D" w:rsidP="00971C96">
      <w:pPr>
        <w:pStyle w:val="uni"/>
      </w:pPr>
    </w:p>
    <w:p w14:paraId="53C42208" w14:textId="002D84C0" w:rsidR="00971C96" w:rsidRDefault="00971C96" w:rsidP="00971C96">
      <w:pPr>
        <w:pStyle w:val="Heading2"/>
      </w:pPr>
      <w:bookmarkStart w:id="94" w:name="_Toc216688677"/>
      <w:r>
        <w:lastRenderedPageBreak/>
        <w:t xml:space="preserve">6.9 </w:t>
      </w:r>
      <w:r w:rsidRPr="00CA1873">
        <w:t>regional inequality</w:t>
      </w:r>
      <w:bookmarkEnd w:id="94"/>
    </w:p>
    <w:p w14:paraId="1A9A8C26" w14:textId="1CE4D3FB" w:rsidR="00971C96" w:rsidRPr="00CA1873" w:rsidRDefault="00971C96" w:rsidP="00971C96">
      <w:pPr>
        <w:pStyle w:val="uni"/>
      </w:pPr>
      <w:r w:rsidRPr="00CA1873">
        <w:br/>
      </w:r>
      <w:r w:rsidR="00BA16D1">
        <w:t>T</w:t>
      </w:r>
      <w:r w:rsidRPr="00CA1873">
        <w:t>he model showed a regional inequality and shown by the postcode impact, this is caused by income differences in areas such and London and up north where wage differences can reach nearly £8,400 more for London wages (Grace, 2022). The model strongly weights towards expensive regions this can cause predictions to be higher for northern regions and can be lowered for southern regions closer to London, the way to increase the accuracy and reliability of the predictions would need to increase the data used, however this is restricted to availability of data available which includes rooms and size of the house.</w:t>
      </w:r>
      <w:r w:rsidRPr="00CA1873">
        <w:br/>
        <w:t>Postcode the largest predictive quality of the models reflects the socio economic pattern rather than pure market behaviour, this shows the model learns structural inequality itself which is an issues not followed by previous studies however it is essential for interpretation of results and accuracy (Cribb, Wernham and Xu, 2023).</w:t>
      </w:r>
    </w:p>
    <w:p w14:paraId="6674A14A" w14:textId="407AF495" w:rsidR="00971C96" w:rsidRPr="00861EC9" w:rsidRDefault="00971C96" w:rsidP="00971C96">
      <w:pPr>
        <w:pStyle w:val="Heading2"/>
      </w:pPr>
      <w:bookmarkStart w:id="95" w:name="_Toc216688678"/>
      <w:r w:rsidRPr="00861EC9">
        <w:t>6.10 feature considerations</w:t>
      </w:r>
      <w:bookmarkEnd w:id="95"/>
    </w:p>
    <w:p w14:paraId="3872BE05" w14:textId="6F568D38" w:rsidR="00971C96" w:rsidRPr="00CA1873" w:rsidRDefault="00971C96" w:rsidP="00971C96">
      <w:pPr>
        <w:pStyle w:val="uni"/>
      </w:pPr>
      <w:r w:rsidRPr="00CA1873">
        <w:br/>
        <w:t xml:space="preserve">Rooms size and postcode are key features needed to make predictions as they are standard features, however increasing the reliability of the predictions adding in the rest of the data such as </w:t>
      </w:r>
      <w:proofErr w:type="spellStart"/>
      <w:r w:rsidRPr="00CA1873">
        <w:t>epc</w:t>
      </w:r>
      <w:proofErr w:type="spellEnd"/>
      <w:r w:rsidRPr="00CA1873">
        <w:t xml:space="preserve"> rating, bathrooms and school distance, however the trade of comes from the slower computing time and larger need for cleaning causing the complexity of the project to increase significantly. With the time constraints of 6 week the scope of the project was brought down to account for this.</w:t>
      </w:r>
    </w:p>
    <w:p w14:paraId="24F0AAE6" w14:textId="3AE0EE5F" w:rsidR="00971C96" w:rsidRPr="00CA1873" w:rsidRDefault="00971C96" w:rsidP="00971C96">
      <w:pPr>
        <w:pStyle w:val="uni"/>
      </w:pPr>
    </w:p>
    <w:p w14:paraId="4B0EA9C3" w14:textId="683407D7" w:rsidR="0043047B" w:rsidRDefault="0043047B" w:rsidP="0043047B">
      <w:pPr>
        <w:pStyle w:val="Heading2"/>
      </w:pPr>
      <w:bookmarkStart w:id="96" w:name="_Toc216688679"/>
      <w:r>
        <w:lastRenderedPageBreak/>
        <w:t xml:space="preserve">6.11 </w:t>
      </w:r>
      <w:r w:rsidR="00971C96" w:rsidRPr="00CA1873">
        <w:t>comparison with other studies</w:t>
      </w:r>
      <w:bookmarkEnd w:id="96"/>
    </w:p>
    <w:p w14:paraId="3FD8EE4E" w14:textId="22D7C789" w:rsidR="00971C96" w:rsidRPr="00CA1873" w:rsidRDefault="00971C96" w:rsidP="00971C96">
      <w:pPr>
        <w:pStyle w:val="uni"/>
      </w:pPr>
      <w:r w:rsidRPr="00CA1873">
        <w:br/>
        <w:t xml:space="preserve">Kuala Lumpur showed a difference with </w:t>
      </w:r>
      <w:proofErr w:type="spellStart"/>
      <w:r w:rsidRPr="00CA1873">
        <w:t>eXtreme</w:t>
      </w:r>
      <w:proofErr w:type="spellEnd"/>
      <w:r w:rsidRPr="00CA1873">
        <w:t xml:space="preserve"> Gradient Boosting being the most accurate which is a gradient boosted decision tree (</w:t>
      </w:r>
      <w:proofErr w:type="spellStart"/>
      <w:r w:rsidRPr="00CA1873">
        <w:t>Kavlakoglu</w:t>
      </w:r>
      <w:proofErr w:type="spellEnd"/>
      <w:r w:rsidRPr="00CA1873">
        <w:t xml:space="preserve"> and Russi, 2024). This combines decision trees and boosting to create and accurate predicting model.</w:t>
      </w:r>
      <w:r w:rsidRPr="00CA1873">
        <w:br/>
        <w:t xml:space="preserve">my results differ slightly from the other studies because uk housing data has far higher regional variation and postcode inequality than the </w:t>
      </w:r>
      <w:proofErr w:type="spellStart"/>
      <w:r w:rsidRPr="00CA1873">
        <w:t>kuala</w:t>
      </w:r>
      <w:proofErr w:type="spellEnd"/>
      <w:r w:rsidRPr="00CA1873">
        <w:t xml:space="preserve"> </w:t>
      </w:r>
      <w:proofErr w:type="spellStart"/>
      <w:r w:rsidRPr="00CA1873">
        <w:t>lumpur</w:t>
      </w:r>
      <w:proofErr w:type="spellEnd"/>
      <w:r w:rsidRPr="00CA1873">
        <w:t xml:space="preserve"> and </w:t>
      </w:r>
      <w:proofErr w:type="spellStart"/>
      <w:r w:rsidRPr="00CA1873">
        <w:t>kaggle</w:t>
      </w:r>
      <w:proofErr w:type="spellEnd"/>
      <w:r w:rsidRPr="00CA1873">
        <w:t xml:space="preserve"> datasets they used, so the models behave differently when the data is more complex.</w:t>
      </w:r>
      <w:r w:rsidRPr="00CA1873">
        <w:br/>
        <w:t xml:space="preserve">The result difference compared to the existing studies arise from a deeper force from within the uk market, This comes from regional inequality, volatility and postcode driven value patterns (Hilton, 2024). The merged data set along with </w:t>
      </w:r>
      <w:proofErr w:type="spellStart"/>
      <w:r w:rsidRPr="00CA1873">
        <w:t>shap</w:t>
      </w:r>
      <w:proofErr w:type="spellEnd"/>
      <w:r w:rsidRPr="00CA1873">
        <w:t xml:space="preserve"> reveals a clear view of these forces compared to </w:t>
      </w:r>
      <w:proofErr w:type="spellStart"/>
      <w:r w:rsidRPr="00CA1873">
        <w:t>kuala</w:t>
      </w:r>
      <w:proofErr w:type="spellEnd"/>
      <w:r w:rsidRPr="00CA1873">
        <w:t xml:space="preserve"> </w:t>
      </w:r>
      <w:proofErr w:type="spellStart"/>
      <w:r w:rsidRPr="00CA1873">
        <w:t>lampur</w:t>
      </w:r>
      <w:proofErr w:type="spellEnd"/>
      <w:r w:rsidRPr="00CA1873">
        <w:t xml:space="preserve"> and other studies.</w:t>
      </w:r>
    </w:p>
    <w:p w14:paraId="003AFB62" w14:textId="3332B1EF" w:rsidR="00971C96" w:rsidRPr="00CA1873" w:rsidRDefault="00971C96" w:rsidP="00971C96">
      <w:pPr>
        <w:pStyle w:val="uni"/>
      </w:pPr>
    </w:p>
    <w:p w14:paraId="58C35592" w14:textId="77777777" w:rsidR="00971C96" w:rsidRDefault="00971C96" w:rsidP="00971C96">
      <w:pPr>
        <w:pStyle w:val="uni"/>
        <w:keepNext/>
      </w:pPr>
      <w:r w:rsidRPr="002C0C56">
        <w:rPr>
          <w:noProof/>
        </w:rPr>
        <w:lastRenderedPageBreak/>
        <w:drawing>
          <wp:inline distT="0" distB="0" distL="0" distR="0" wp14:anchorId="5BD59659" wp14:editId="2BF5B5D1">
            <wp:extent cx="5731510" cy="3820795"/>
            <wp:effectExtent l="0" t="0" r="2540" b="8255"/>
            <wp:docPr id="523686334" name="Picture 8" descr="UK House Price Index England: June 2023 - GOV.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K House Price Index England: June 2023 - GOV.U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7C0AD04E" w14:textId="120814CD" w:rsidR="00971C96" w:rsidRDefault="00971C96" w:rsidP="00971C96">
      <w:pPr>
        <w:pStyle w:val="Caption"/>
      </w:pPr>
      <w:bookmarkStart w:id="97" w:name="_Toc216688726"/>
      <w:r>
        <w:t xml:space="preserve">Figure </w:t>
      </w:r>
      <w:fldSimple w:instr=" SEQ Figure \* ARABIC ">
        <w:r w:rsidR="000728F9">
          <w:rPr>
            <w:noProof/>
          </w:rPr>
          <w:t>27</w:t>
        </w:r>
      </w:fldSimple>
      <w:r>
        <w:t xml:space="preserve"> </w:t>
      </w:r>
      <w:r w:rsidRPr="006A443A">
        <w:t>- average house price per region - (HM Land Registry, 2023)</w:t>
      </w:r>
      <w:bookmarkEnd w:id="97"/>
    </w:p>
    <w:p w14:paraId="5D7A65F6" w14:textId="6D6768F7" w:rsidR="00971C96" w:rsidRPr="00CA1873" w:rsidRDefault="00971C96" w:rsidP="00971C96">
      <w:pPr>
        <w:pStyle w:val="uni"/>
      </w:pPr>
    </w:p>
    <w:p w14:paraId="19AE1E89" w14:textId="6C93E7F6" w:rsidR="0043047B" w:rsidRDefault="0043047B" w:rsidP="0043047B">
      <w:pPr>
        <w:pStyle w:val="Heading2"/>
      </w:pPr>
      <w:bookmarkStart w:id="98" w:name="_Toc216688680"/>
      <w:r>
        <w:t xml:space="preserve">6.12 </w:t>
      </w:r>
      <w:r w:rsidR="00971C96" w:rsidRPr="00CA1873">
        <w:t>coefficient interpretation</w:t>
      </w:r>
      <w:bookmarkEnd w:id="98"/>
    </w:p>
    <w:p w14:paraId="24A76B47" w14:textId="68E03E02" w:rsidR="00971C96" w:rsidRPr="00861EC9" w:rsidRDefault="00971C96" w:rsidP="00861EC9">
      <w:pPr>
        <w:pStyle w:val="uni"/>
      </w:pPr>
      <w:r w:rsidRPr="00CA1873">
        <w:br/>
        <w:t>Coefficients indicate predicted value such as a positive coefficient can mean that postcode is associated with a higher predicted value;</w:t>
      </w:r>
      <w:r w:rsidRPr="00CA1873">
        <w:br/>
        <w:t xml:space="preserve">Results such as Guildford region with a coefficient of £438,466.89 shows that having this postcode will increase predicted value by over £438k compared to baseline category, the largest negative postcode was Sheffield having a - £313,113.70 coefficient causing values to be predicted less in that area compared to the baseline. These can be </w:t>
      </w:r>
      <w:r w:rsidR="00ED48C1" w:rsidRPr="00CA1873">
        <w:t>affected</w:t>
      </w:r>
      <w:r w:rsidRPr="00CA1873">
        <w:t xml:space="preserve"> by real world </w:t>
      </w:r>
      <w:r w:rsidR="00ED48C1" w:rsidRPr="00CA1873">
        <w:t>things</w:t>
      </w:r>
      <w:r w:rsidRPr="00CA1873">
        <w:t xml:space="preserve"> such as GU being a London commuter belt and has high property prices compared to S1 postcode which covers more affordable properties and lower prices compared to London regions.</w:t>
      </w:r>
    </w:p>
    <w:p w14:paraId="688BF1E4" w14:textId="3B6B7655" w:rsidR="00303581" w:rsidRPr="002C0C56" w:rsidRDefault="00D26C6A" w:rsidP="005D53B2">
      <w:pPr>
        <w:pStyle w:val="Heading1"/>
      </w:pPr>
      <w:bookmarkStart w:id="99" w:name="_Toc216688681"/>
      <w:r>
        <w:lastRenderedPageBreak/>
        <w:t xml:space="preserve">7.0 </w:t>
      </w:r>
      <w:r w:rsidR="005D53B2">
        <w:t xml:space="preserve">Shap </w:t>
      </w:r>
      <w:r w:rsidR="00F7172E">
        <w:t>– Interpretation of model results</w:t>
      </w:r>
      <w:bookmarkEnd w:id="99"/>
    </w:p>
    <w:p w14:paraId="34CE4C3A" w14:textId="77777777" w:rsidR="00D26C6A" w:rsidRPr="00D26C6A" w:rsidRDefault="00D26C6A" w:rsidP="00D26C6A">
      <w:pPr>
        <w:spacing w:line="480" w:lineRule="auto"/>
        <w:rPr>
          <w:rFonts w:ascii="Arial" w:hAnsi="Arial" w:cs="Arial"/>
          <w:sz w:val="24"/>
          <w:szCs w:val="24"/>
        </w:rPr>
      </w:pPr>
      <w:r w:rsidRPr="00D26C6A">
        <w:rPr>
          <w:rFonts w:ascii="Arial" w:hAnsi="Arial" w:cs="Arial"/>
          <w:sz w:val="24"/>
          <w:szCs w:val="24"/>
        </w:rPr>
        <w:t xml:space="preserve">A condition called the black box problem considers the transparency with ML models, the blur comes from the complex network architecture, massive and diverse training data and difficulty to understand outputs (Vera and Vaughan, 2023).  </w:t>
      </w:r>
    </w:p>
    <w:p w14:paraId="694F2CAD" w14:textId="77777777" w:rsidR="00D26C6A" w:rsidRPr="00D26C6A" w:rsidRDefault="00D26C6A" w:rsidP="00D26C6A">
      <w:pPr>
        <w:keepNext/>
        <w:spacing w:line="480" w:lineRule="auto"/>
        <w:rPr>
          <w:rFonts w:ascii="Arial" w:hAnsi="Arial" w:cs="Arial"/>
          <w:sz w:val="24"/>
          <w:szCs w:val="24"/>
        </w:rPr>
      </w:pPr>
      <w:r w:rsidRPr="00D26C6A">
        <w:rPr>
          <w:rFonts w:ascii="Arial" w:hAnsi="Arial" w:cs="Arial"/>
          <w:noProof/>
          <w:sz w:val="24"/>
          <w:szCs w:val="24"/>
        </w:rPr>
        <w:drawing>
          <wp:inline distT="0" distB="0" distL="0" distR="0" wp14:anchorId="43A74899" wp14:editId="0398F365">
            <wp:extent cx="5281193" cy="6332048"/>
            <wp:effectExtent l="0" t="0" r="0" b="0"/>
            <wp:docPr id="1066617456"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17456" name="Picture 1" descr="A screen shot of a graph&#10;&#10;AI-generated content may be incorrect."/>
                    <pic:cNvPicPr/>
                  </pic:nvPicPr>
                  <pic:blipFill>
                    <a:blip r:embed="rId45"/>
                    <a:stretch>
                      <a:fillRect/>
                    </a:stretch>
                  </pic:blipFill>
                  <pic:spPr>
                    <a:xfrm>
                      <a:off x="0" y="0"/>
                      <a:ext cx="5282650" cy="6333795"/>
                    </a:xfrm>
                    <a:prstGeom prst="rect">
                      <a:avLst/>
                    </a:prstGeom>
                  </pic:spPr>
                </pic:pic>
              </a:graphicData>
            </a:graphic>
          </wp:inline>
        </w:drawing>
      </w:r>
    </w:p>
    <w:p w14:paraId="1D71E05C" w14:textId="0F0081D7" w:rsidR="00D26C6A" w:rsidRPr="00D26C6A" w:rsidRDefault="00D26C6A" w:rsidP="00D26C6A">
      <w:pPr>
        <w:spacing w:after="200" w:line="240" w:lineRule="auto"/>
        <w:rPr>
          <w:i/>
          <w:iCs/>
          <w:color w:val="0E2841" w:themeColor="text2"/>
          <w:sz w:val="18"/>
          <w:szCs w:val="18"/>
        </w:rPr>
      </w:pPr>
      <w:bookmarkStart w:id="100" w:name="_Toc216688727"/>
      <w:r w:rsidRPr="00D26C6A">
        <w:rPr>
          <w:i/>
          <w:iCs/>
          <w:color w:val="0E2841" w:themeColor="text2"/>
          <w:sz w:val="18"/>
          <w:szCs w:val="18"/>
        </w:rPr>
        <w:t xml:space="preserve">Figure </w:t>
      </w:r>
      <w:r w:rsidRPr="00D26C6A">
        <w:rPr>
          <w:i/>
          <w:iCs/>
          <w:color w:val="0E2841" w:themeColor="text2"/>
          <w:sz w:val="18"/>
          <w:szCs w:val="18"/>
        </w:rPr>
        <w:fldChar w:fldCharType="begin"/>
      </w:r>
      <w:r w:rsidRPr="00D26C6A">
        <w:rPr>
          <w:i/>
          <w:iCs/>
          <w:color w:val="0E2841" w:themeColor="text2"/>
          <w:sz w:val="18"/>
          <w:szCs w:val="18"/>
        </w:rPr>
        <w:instrText xml:space="preserve"> SEQ Figure \* ARABIC </w:instrText>
      </w:r>
      <w:r w:rsidRPr="00D26C6A">
        <w:rPr>
          <w:i/>
          <w:iCs/>
          <w:color w:val="0E2841" w:themeColor="text2"/>
          <w:sz w:val="18"/>
          <w:szCs w:val="18"/>
        </w:rPr>
        <w:fldChar w:fldCharType="separate"/>
      </w:r>
      <w:r w:rsidR="000728F9">
        <w:rPr>
          <w:i/>
          <w:iCs/>
          <w:noProof/>
          <w:color w:val="0E2841" w:themeColor="text2"/>
          <w:sz w:val="18"/>
          <w:szCs w:val="18"/>
        </w:rPr>
        <w:t>28</w:t>
      </w:r>
      <w:r w:rsidRPr="00D26C6A">
        <w:rPr>
          <w:i/>
          <w:iCs/>
          <w:color w:val="0E2841" w:themeColor="text2"/>
          <w:sz w:val="18"/>
          <w:szCs w:val="18"/>
        </w:rPr>
        <w:fldChar w:fldCharType="end"/>
      </w:r>
      <w:r w:rsidRPr="00D26C6A">
        <w:rPr>
          <w:i/>
          <w:iCs/>
          <w:color w:val="0E2841" w:themeColor="text2"/>
          <w:sz w:val="18"/>
          <w:szCs w:val="18"/>
        </w:rPr>
        <w:t xml:space="preserve"> - </w:t>
      </w:r>
      <w:proofErr w:type="spellStart"/>
      <w:r w:rsidRPr="00D26C6A">
        <w:rPr>
          <w:i/>
          <w:iCs/>
          <w:color w:val="0E2841" w:themeColor="text2"/>
          <w:sz w:val="18"/>
          <w:szCs w:val="18"/>
        </w:rPr>
        <w:t>shap</w:t>
      </w:r>
      <w:proofErr w:type="spellEnd"/>
      <w:r w:rsidRPr="00D26C6A">
        <w:rPr>
          <w:i/>
          <w:iCs/>
          <w:color w:val="0E2841" w:themeColor="text2"/>
          <w:sz w:val="18"/>
          <w:szCs w:val="18"/>
        </w:rPr>
        <w:t xml:space="preserve"> model </w:t>
      </w:r>
      <w:r w:rsidR="00ED48C1" w:rsidRPr="00D26C6A">
        <w:rPr>
          <w:i/>
          <w:iCs/>
          <w:color w:val="0E2841" w:themeColor="text2"/>
          <w:sz w:val="18"/>
          <w:szCs w:val="18"/>
        </w:rPr>
        <w:t>graph.</w:t>
      </w:r>
      <w:bookmarkEnd w:id="100"/>
    </w:p>
    <w:p w14:paraId="34B8F866" w14:textId="77777777" w:rsidR="00D26C6A" w:rsidRPr="00D26C6A" w:rsidRDefault="00D26C6A" w:rsidP="00D26C6A">
      <w:pPr>
        <w:keepNext/>
        <w:spacing w:line="480" w:lineRule="auto"/>
        <w:rPr>
          <w:rFonts w:ascii="Arial" w:hAnsi="Arial" w:cs="Arial"/>
          <w:sz w:val="24"/>
          <w:szCs w:val="24"/>
        </w:rPr>
      </w:pPr>
      <w:r w:rsidRPr="00D26C6A">
        <w:rPr>
          <w:rFonts w:ascii="Arial" w:hAnsi="Arial" w:cs="Arial"/>
          <w:noProof/>
          <w:sz w:val="24"/>
          <w:szCs w:val="24"/>
        </w:rPr>
        <w:lastRenderedPageBreak/>
        <w:drawing>
          <wp:inline distT="0" distB="0" distL="0" distR="0" wp14:anchorId="1DBE2D0E" wp14:editId="23D330E1">
            <wp:extent cx="5731510" cy="5093335"/>
            <wp:effectExtent l="0" t="0" r="2540" b="0"/>
            <wp:docPr id="994663570" name="Picture 1" descr="A graph of 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63570" name="Picture 1" descr="A graph of a graph with blue and white text&#10;&#10;AI-generated content may be incorrect."/>
                    <pic:cNvPicPr/>
                  </pic:nvPicPr>
                  <pic:blipFill>
                    <a:blip r:embed="rId46"/>
                    <a:stretch>
                      <a:fillRect/>
                    </a:stretch>
                  </pic:blipFill>
                  <pic:spPr>
                    <a:xfrm>
                      <a:off x="0" y="0"/>
                      <a:ext cx="5731510" cy="5093335"/>
                    </a:xfrm>
                    <a:prstGeom prst="rect">
                      <a:avLst/>
                    </a:prstGeom>
                  </pic:spPr>
                </pic:pic>
              </a:graphicData>
            </a:graphic>
          </wp:inline>
        </w:drawing>
      </w:r>
    </w:p>
    <w:p w14:paraId="371E25C4" w14:textId="7D14C32C" w:rsidR="00D26C6A" w:rsidRPr="00D26C6A" w:rsidRDefault="00D26C6A" w:rsidP="00D26C6A">
      <w:pPr>
        <w:spacing w:after="200" w:line="240" w:lineRule="auto"/>
        <w:rPr>
          <w:i/>
          <w:iCs/>
          <w:color w:val="0E2841" w:themeColor="text2"/>
          <w:sz w:val="18"/>
          <w:szCs w:val="18"/>
        </w:rPr>
      </w:pPr>
      <w:bookmarkStart w:id="101" w:name="_Toc216688728"/>
      <w:r w:rsidRPr="00D26C6A">
        <w:rPr>
          <w:i/>
          <w:iCs/>
          <w:color w:val="0E2841" w:themeColor="text2"/>
          <w:sz w:val="18"/>
          <w:szCs w:val="18"/>
        </w:rPr>
        <w:t xml:space="preserve">Figure </w:t>
      </w:r>
      <w:r w:rsidRPr="00D26C6A">
        <w:rPr>
          <w:i/>
          <w:iCs/>
          <w:color w:val="0E2841" w:themeColor="text2"/>
          <w:sz w:val="18"/>
          <w:szCs w:val="18"/>
        </w:rPr>
        <w:fldChar w:fldCharType="begin"/>
      </w:r>
      <w:r w:rsidRPr="00D26C6A">
        <w:rPr>
          <w:i/>
          <w:iCs/>
          <w:color w:val="0E2841" w:themeColor="text2"/>
          <w:sz w:val="18"/>
          <w:szCs w:val="18"/>
        </w:rPr>
        <w:instrText xml:space="preserve"> SEQ Figure \* ARABIC </w:instrText>
      </w:r>
      <w:r w:rsidRPr="00D26C6A">
        <w:rPr>
          <w:i/>
          <w:iCs/>
          <w:color w:val="0E2841" w:themeColor="text2"/>
          <w:sz w:val="18"/>
          <w:szCs w:val="18"/>
        </w:rPr>
        <w:fldChar w:fldCharType="separate"/>
      </w:r>
      <w:r w:rsidR="000728F9">
        <w:rPr>
          <w:i/>
          <w:iCs/>
          <w:noProof/>
          <w:color w:val="0E2841" w:themeColor="text2"/>
          <w:sz w:val="18"/>
          <w:szCs w:val="18"/>
        </w:rPr>
        <w:t>29</w:t>
      </w:r>
      <w:r w:rsidRPr="00D26C6A">
        <w:rPr>
          <w:i/>
          <w:iCs/>
          <w:color w:val="0E2841" w:themeColor="text2"/>
          <w:sz w:val="18"/>
          <w:szCs w:val="18"/>
        </w:rPr>
        <w:fldChar w:fldCharType="end"/>
      </w:r>
      <w:r w:rsidRPr="00D26C6A">
        <w:rPr>
          <w:i/>
          <w:iCs/>
          <w:color w:val="0E2841" w:themeColor="text2"/>
          <w:sz w:val="18"/>
          <w:szCs w:val="18"/>
        </w:rPr>
        <w:t xml:space="preserve"> - </w:t>
      </w:r>
      <w:proofErr w:type="spellStart"/>
      <w:r w:rsidRPr="00D26C6A">
        <w:rPr>
          <w:i/>
          <w:iCs/>
          <w:color w:val="0E2841" w:themeColor="text2"/>
          <w:sz w:val="18"/>
          <w:szCs w:val="18"/>
        </w:rPr>
        <w:t>shap</w:t>
      </w:r>
      <w:proofErr w:type="spellEnd"/>
      <w:r w:rsidRPr="00D26C6A">
        <w:rPr>
          <w:i/>
          <w:iCs/>
          <w:color w:val="0E2841" w:themeColor="text2"/>
          <w:sz w:val="18"/>
          <w:szCs w:val="18"/>
        </w:rPr>
        <w:t xml:space="preserve"> model for </w:t>
      </w:r>
      <w:r w:rsidR="00ED48C1" w:rsidRPr="00D26C6A">
        <w:rPr>
          <w:i/>
          <w:iCs/>
          <w:color w:val="0E2841" w:themeColor="text2"/>
          <w:sz w:val="18"/>
          <w:szCs w:val="18"/>
        </w:rPr>
        <w:t>MAE.</w:t>
      </w:r>
      <w:bookmarkEnd w:id="101"/>
    </w:p>
    <w:p w14:paraId="1A9B9956" w14:textId="7BED5E2A" w:rsidR="00D26C6A" w:rsidRPr="00D26C6A" w:rsidRDefault="00D26C6A" w:rsidP="00D26C6A">
      <w:pPr>
        <w:spacing w:line="480" w:lineRule="auto"/>
        <w:rPr>
          <w:rFonts w:ascii="Arial" w:hAnsi="Arial" w:cs="Arial"/>
          <w:sz w:val="24"/>
          <w:szCs w:val="24"/>
        </w:rPr>
      </w:pPr>
      <w:r w:rsidRPr="00D26C6A">
        <w:rPr>
          <w:rFonts w:ascii="Arial" w:hAnsi="Arial" w:cs="Arial"/>
          <w:sz w:val="24"/>
          <w:szCs w:val="24"/>
        </w:rPr>
        <w:t xml:space="preserve">SHAP ( shapley additive explanations) was used to interpret XGBoost model, it can offer explanations to help build trust and validating the model behaviour, it can show how each feature impacts the predictions. It is useful for stakeholders and end users to </w:t>
      </w:r>
      <w:r w:rsidR="00ED48C1" w:rsidRPr="00D26C6A">
        <w:rPr>
          <w:rFonts w:ascii="Arial" w:hAnsi="Arial" w:cs="Arial"/>
          <w:sz w:val="24"/>
          <w:szCs w:val="24"/>
        </w:rPr>
        <w:t>easy-to-read</w:t>
      </w:r>
      <w:r w:rsidRPr="00D26C6A">
        <w:rPr>
          <w:rFonts w:ascii="Arial" w:hAnsi="Arial" w:cs="Arial"/>
          <w:sz w:val="24"/>
          <w:szCs w:val="24"/>
        </w:rPr>
        <w:t xml:space="preserve"> graphs. It can help solve part of the black box problem associated with many ML driven financial </w:t>
      </w:r>
      <w:r w:rsidR="00ED48C1" w:rsidRPr="00D26C6A">
        <w:rPr>
          <w:rFonts w:ascii="Arial" w:hAnsi="Arial" w:cs="Arial"/>
          <w:sz w:val="24"/>
          <w:szCs w:val="24"/>
        </w:rPr>
        <w:t>decision-making</w:t>
      </w:r>
      <w:r w:rsidRPr="00D26C6A">
        <w:rPr>
          <w:rFonts w:ascii="Arial" w:hAnsi="Arial" w:cs="Arial"/>
          <w:sz w:val="24"/>
          <w:szCs w:val="24"/>
        </w:rPr>
        <w:t xml:space="preserve"> tools (</w:t>
      </w:r>
      <w:proofErr w:type="spellStart"/>
      <w:r w:rsidRPr="00D26C6A">
        <w:rPr>
          <w:rFonts w:ascii="Arial" w:hAnsi="Arial" w:cs="Arial"/>
          <w:sz w:val="24"/>
          <w:szCs w:val="24"/>
        </w:rPr>
        <w:t>Coralogix</w:t>
      </w:r>
      <w:proofErr w:type="spellEnd"/>
      <w:r w:rsidRPr="00D26C6A">
        <w:rPr>
          <w:rFonts w:ascii="Arial" w:hAnsi="Arial" w:cs="Arial"/>
          <w:sz w:val="24"/>
          <w:szCs w:val="24"/>
        </w:rPr>
        <w:t xml:space="preserve">, 2025). The results show that postcode area and HPI index were strongest drivers of predicted prices which </w:t>
      </w:r>
      <w:r w:rsidR="00893CDA">
        <w:rPr>
          <w:rFonts w:ascii="Arial" w:hAnsi="Arial" w:cs="Arial"/>
          <w:sz w:val="24"/>
          <w:szCs w:val="24"/>
        </w:rPr>
        <w:t>aligns</w:t>
      </w:r>
      <w:r w:rsidRPr="00D26C6A">
        <w:rPr>
          <w:rFonts w:ascii="Arial" w:hAnsi="Arial" w:cs="Arial"/>
          <w:sz w:val="24"/>
          <w:szCs w:val="24"/>
        </w:rPr>
        <w:t xml:space="preserve"> with</w:t>
      </w:r>
      <w:r w:rsidR="00893CDA">
        <w:rPr>
          <w:rFonts w:ascii="Arial" w:hAnsi="Arial" w:cs="Arial"/>
          <w:sz w:val="24"/>
          <w:szCs w:val="24"/>
        </w:rPr>
        <w:t xml:space="preserve"> other studies</w:t>
      </w:r>
      <w:r w:rsidRPr="00D26C6A">
        <w:rPr>
          <w:rFonts w:ascii="Arial" w:hAnsi="Arial" w:cs="Arial"/>
          <w:sz w:val="24"/>
          <w:szCs w:val="24"/>
        </w:rPr>
        <w:t>.</w:t>
      </w:r>
    </w:p>
    <w:p w14:paraId="5E563682" w14:textId="77777777" w:rsidR="00D26C6A" w:rsidRPr="00D26C6A" w:rsidRDefault="00D26C6A" w:rsidP="00D26C6A">
      <w:pPr>
        <w:spacing w:line="480" w:lineRule="auto"/>
        <w:rPr>
          <w:rFonts w:ascii="Arial" w:hAnsi="Arial" w:cs="Arial"/>
          <w:sz w:val="24"/>
          <w:szCs w:val="24"/>
        </w:rPr>
      </w:pPr>
    </w:p>
    <w:p w14:paraId="2C75F0E5" w14:textId="77777777" w:rsidR="00D26C6A" w:rsidRPr="00D26C6A" w:rsidRDefault="00D26C6A" w:rsidP="00D26C6A">
      <w:pPr>
        <w:spacing w:line="480" w:lineRule="auto"/>
        <w:rPr>
          <w:rFonts w:ascii="Arial" w:hAnsi="Arial" w:cs="Arial"/>
          <w:sz w:val="24"/>
          <w:szCs w:val="24"/>
        </w:rPr>
      </w:pPr>
      <w:r w:rsidRPr="00D26C6A">
        <w:rPr>
          <w:rFonts w:ascii="Arial" w:hAnsi="Arial" w:cs="Arial"/>
          <w:sz w:val="24"/>
          <w:szCs w:val="24"/>
        </w:rPr>
        <w:lastRenderedPageBreak/>
        <w:t>Whilst SHAP provides crucial interpretability, it unveils an ethical dilemma; accuracy depends on a learning pattern from features such as postcode. This creates a tension between predictive performance and fairness. The most accurate model may have to be problematic ethically. However a true ethical project deploys a fairness aware modelling techniques that constrain discriminatory outcomes (Lundberg and Lee, 2017).</w:t>
      </w:r>
    </w:p>
    <w:p w14:paraId="55020F3F" w14:textId="58B5501B" w:rsidR="007B364E" w:rsidRPr="002C0C56" w:rsidRDefault="007B364E" w:rsidP="006B1EE9">
      <w:pPr>
        <w:pStyle w:val="uni"/>
      </w:pPr>
      <w:r w:rsidRPr="002C0C56">
        <w:br w:type="page"/>
      </w:r>
    </w:p>
    <w:p w14:paraId="0FD66B29" w14:textId="1B189F59" w:rsidR="00A34474" w:rsidRPr="002C0C56" w:rsidRDefault="005D53B2" w:rsidP="00CB371D">
      <w:pPr>
        <w:pStyle w:val="Heading1"/>
      </w:pPr>
      <w:bookmarkStart w:id="102" w:name="_Toc216688682"/>
      <w:r>
        <w:lastRenderedPageBreak/>
        <w:t>8</w:t>
      </w:r>
      <w:r w:rsidR="006428BE">
        <w:t xml:space="preserve">.0 </w:t>
      </w:r>
      <w:commentRangeStart w:id="103"/>
      <w:r w:rsidR="00CA68A7" w:rsidRPr="002C0C56">
        <w:t xml:space="preserve">Ethics and Limitations </w:t>
      </w:r>
      <w:r w:rsidR="00A34474" w:rsidRPr="002C0C56">
        <w:t xml:space="preserve"> </w:t>
      </w:r>
      <w:commentRangeEnd w:id="103"/>
      <w:r w:rsidR="00CA68A7" w:rsidRPr="002C0C56">
        <w:rPr>
          <w:rStyle w:val="CommentReference"/>
        </w:rPr>
        <w:commentReference w:id="103"/>
      </w:r>
      <w:bookmarkEnd w:id="102"/>
    </w:p>
    <w:p w14:paraId="258D09A3" w14:textId="1BE670BA" w:rsidR="006C7DB2" w:rsidRPr="002C0C56" w:rsidRDefault="598E8F73" w:rsidP="004B1505">
      <w:pPr>
        <w:pStyle w:val="uni"/>
      </w:pPr>
      <w:ins w:id="104" w:author="Ngozi Nneke" w:date="2025-12-10T20:19:00Z">
        <w:r w:rsidRPr="002C0C56">
          <w:t xml:space="preserve">In this research, </w:t>
        </w:r>
      </w:ins>
      <w:ins w:id="105" w:author="Ngozi Nneke" w:date="2025-12-10T20:20:00Z">
        <w:r w:rsidRPr="002C0C56">
          <w:t xml:space="preserve">the </w:t>
        </w:r>
      </w:ins>
      <w:r w:rsidR="009970B4" w:rsidRPr="002C0C56">
        <w:t xml:space="preserve">main limitations of the dataset </w:t>
      </w:r>
      <w:r w:rsidR="002519D4" w:rsidRPr="002C0C56">
        <w:t>is that the data is 5 years old</w:t>
      </w:r>
      <w:ins w:id="106" w:author="Ngozi Nneke" w:date="2025-12-10T20:20:00Z">
        <w:r w:rsidR="1517DA10" w:rsidRPr="002C0C56">
          <w:t>, which</w:t>
        </w:r>
      </w:ins>
      <w:r w:rsidR="002519D4" w:rsidRPr="002C0C56">
        <w:t xml:space="preserve"> </w:t>
      </w:r>
      <w:del w:id="107" w:author="Ngozi Nneke" w:date="2025-12-10T20:20:00Z">
        <w:r w:rsidR="002519D4" w:rsidRPr="002C0C56">
          <w:delText xml:space="preserve">that </w:delText>
        </w:r>
      </w:del>
      <w:r w:rsidR="002519D4" w:rsidRPr="002C0C56">
        <w:t>lowers the prediction accuracy</w:t>
      </w:r>
      <w:r w:rsidR="00DE6CEF" w:rsidRPr="002C0C56">
        <w:t xml:space="preserve"> for any house up for sale after those dates, </w:t>
      </w:r>
      <w:r w:rsidR="00A53844" w:rsidRPr="002C0C56">
        <w:t xml:space="preserve">another main limitation is the technology as was not able to handle the whole dataset as it </w:t>
      </w:r>
      <w:r w:rsidR="009E39CA" w:rsidRPr="002C0C56">
        <w:t>contained over 5 million sales.</w:t>
      </w:r>
    </w:p>
    <w:p w14:paraId="6B5EFB98" w14:textId="59A024CC" w:rsidR="00B9370F" w:rsidRPr="002C0C56" w:rsidRDefault="00B9370F" w:rsidP="004B1505">
      <w:pPr>
        <w:pStyle w:val="uni"/>
      </w:pPr>
      <w:r w:rsidRPr="002C0C56">
        <w:t xml:space="preserve">The pre 2020 dataset ignores the post pandemic market shock, </w:t>
      </w:r>
      <w:r w:rsidR="003A5322" w:rsidRPr="002C0C56">
        <w:t xml:space="preserve">the models failure to capture recent volatility questions the predictive quality </w:t>
      </w:r>
      <w:r w:rsidR="005C58BA" w:rsidRPr="002C0C56">
        <w:t>of applying such models to todays market without using newer data.</w:t>
      </w:r>
    </w:p>
    <w:p w14:paraId="6299209C" w14:textId="73C01EA5" w:rsidR="00443207" w:rsidRPr="002C0C56" w:rsidRDefault="008F2898" w:rsidP="004B1505">
      <w:pPr>
        <w:pStyle w:val="uni"/>
      </w:pPr>
      <w:r w:rsidRPr="002C0C56">
        <w:t xml:space="preserve">A </w:t>
      </w:r>
      <w:r w:rsidR="00443207" w:rsidRPr="002C0C56">
        <w:t>major limitation is that the model treats postcode as a purely predictive feature, but postcode also reflects social and economic factors, so the model risks learning structural inequalities rather than neutral price patterns.</w:t>
      </w:r>
    </w:p>
    <w:p w14:paraId="302AC5BF" w14:textId="5BEC4C08" w:rsidR="003B0654" w:rsidRPr="002C0C56" w:rsidRDefault="003B0654" w:rsidP="004B1505">
      <w:pPr>
        <w:pStyle w:val="uni"/>
      </w:pPr>
      <w:r w:rsidRPr="002C0C56">
        <w:t xml:space="preserve">The dataset was so large that bias should have been mitigated by the large and different </w:t>
      </w:r>
      <w:r w:rsidR="00ED48C1" w:rsidRPr="002C0C56">
        <w:t>number</w:t>
      </w:r>
      <w:r w:rsidRPr="002C0C56">
        <w:t xml:space="preserve"> of areas , this was shown by the prices being accurate to areas and showing London areas with larger prices compared to up north where the prices were less.</w:t>
      </w:r>
    </w:p>
    <w:p w14:paraId="27C8B0EC" w14:textId="77777777" w:rsidR="00664350" w:rsidRPr="002C0C56" w:rsidRDefault="00B4524A" w:rsidP="00664350">
      <w:pPr>
        <w:pStyle w:val="uni"/>
        <w:keepNext/>
      </w:pPr>
      <w:r w:rsidRPr="002C0C56">
        <w:rPr>
          <w:noProof/>
        </w:rPr>
        <w:lastRenderedPageBreak/>
        <w:drawing>
          <wp:inline distT="0" distB="0" distL="0" distR="0" wp14:anchorId="241EAB98" wp14:editId="47571CBC">
            <wp:extent cx="5715000" cy="3219450"/>
            <wp:effectExtent l="0" t="0" r="0" b="0"/>
            <wp:docPr id="822058061" name="Picture 7" descr="Bubble chart showing supply of detached homes and some flats exceeding demand, while appetite for terraced and semi-detached homes is ahead of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bble chart showing supply of detached homes and some flats exceeding demand, while appetite for terraced and semi-detached homes is ahead of suppl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1C8A075B" w14:textId="7DF6DFF3" w:rsidR="00B4524A" w:rsidRPr="002C0C56" w:rsidRDefault="00664350" w:rsidP="00664350">
      <w:pPr>
        <w:pStyle w:val="Caption"/>
      </w:pPr>
      <w:bookmarkStart w:id="108" w:name="_Toc216688729"/>
      <w:r w:rsidRPr="002C0C56">
        <w:t xml:space="preserve">Figure </w:t>
      </w:r>
      <w:fldSimple w:instr=" SEQ Figure \* ARABIC ">
        <w:r w:rsidR="000728F9">
          <w:rPr>
            <w:noProof/>
          </w:rPr>
          <w:t>30</w:t>
        </w:r>
      </w:fldSimple>
      <w:r w:rsidRPr="002C0C56">
        <w:t xml:space="preserve"> - demand for house types - (Zoopla.co.uk, 2023)</w:t>
      </w:r>
      <w:bookmarkEnd w:id="108"/>
    </w:p>
    <w:p w14:paraId="28B99D5C" w14:textId="7A350A45" w:rsidR="003871B4" w:rsidRPr="002C0C56" w:rsidRDefault="00CB6877" w:rsidP="004B1505">
      <w:pPr>
        <w:pStyle w:val="uni"/>
      </w:pPr>
      <w:r w:rsidRPr="002C0C56">
        <w:t xml:space="preserve">Unusual factors which can effect the predictive quality </w:t>
      </w:r>
      <w:r w:rsidR="00FC2780" w:rsidRPr="002C0C56">
        <w:t>of the models can come from factors such as leasehold vs freehold</w:t>
      </w:r>
      <w:r w:rsidR="003614DA" w:rsidRPr="002C0C56">
        <w:t xml:space="preserve">, this comes from freehold owning the building and the land compared to leasehold where you own the </w:t>
      </w:r>
      <w:r w:rsidR="006A6CDC" w:rsidRPr="002C0C56">
        <w:t>property for a set amount of time but not the land, this can effect prices as buyers will pay more for a freehold and demand for a leasehold is less</w:t>
      </w:r>
      <w:r w:rsidR="00173FC1" w:rsidRPr="002C0C56">
        <w:t xml:space="preserve"> (</w:t>
      </w:r>
      <w:proofErr w:type="spellStart"/>
      <w:r w:rsidR="00173FC1" w:rsidRPr="002C0C56">
        <w:t>MaPS</w:t>
      </w:r>
      <w:proofErr w:type="spellEnd"/>
      <w:r w:rsidR="00173FC1" w:rsidRPr="002C0C56">
        <w:t>, 2025)</w:t>
      </w:r>
      <w:r w:rsidR="003871B4" w:rsidRPr="002C0C56">
        <w:t>. Another factor to consider is that terraced, semi detached vs</w:t>
      </w:r>
      <w:r w:rsidR="005628F2" w:rsidRPr="002C0C56">
        <w:t xml:space="preserve"> detached can also show </w:t>
      </w:r>
      <w:r w:rsidR="00ED48C1" w:rsidRPr="002C0C56">
        <w:t>an</w:t>
      </w:r>
      <w:r w:rsidR="005628F2" w:rsidRPr="002C0C56">
        <w:t xml:space="preserve"> increase in demand and supply</w:t>
      </w:r>
      <w:r w:rsidR="00664350" w:rsidRPr="002C0C56">
        <w:t xml:space="preserve"> which can effect house prices greatly</w:t>
      </w:r>
      <w:r w:rsidR="008043F7" w:rsidRPr="002C0C56">
        <w:t xml:space="preserve"> (Mason-Apps, 2022)</w:t>
      </w:r>
      <w:r w:rsidR="005628F2" w:rsidRPr="002C0C56">
        <w:t xml:space="preserve">. </w:t>
      </w:r>
    </w:p>
    <w:p w14:paraId="23A51BC0" w14:textId="2E2CD2B5" w:rsidR="001148F6" w:rsidRPr="002C0C56" w:rsidRDefault="004373E6" w:rsidP="004B1505">
      <w:pPr>
        <w:pStyle w:val="uni"/>
      </w:pPr>
      <w:r w:rsidRPr="002C0C56">
        <w:t>This project was a student built academic project, this is not for commercial use</w:t>
      </w:r>
      <w:r w:rsidR="00172E14" w:rsidRPr="002C0C56">
        <w:t>, however models being used in other markets can cause algorithmic pricing risk</w:t>
      </w:r>
      <w:r w:rsidR="00180337" w:rsidRPr="002C0C56">
        <w:t xml:space="preserve">, this is caused when many algorithms will depict market prices based on </w:t>
      </w:r>
      <w:r w:rsidR="003B3EDC" w:rsidRPr="002C0C56">
        <w:t xml:space="preserve">a goal </w:t>
      </w:r>
      <w:r w:rsidR="00167DDE" w:rsidRPr="002C0C56">
        <w:t xml:space="preserve">to </w:t>
      </w:r>
      <w:r w:rsidR="002E3F95" w:rsidRPr="002C0C56">
        <w:t>cause price fixing, this is done when rival businesses agree to set prices rather than independently</w:t>
      </w:r>
      <w:r w:rsidR="00C317A6" w:rsidRPr="002C0C56">
        <w:t xml:space="preserve"> (Pricing algorithms Economic working paper on the use of algorithms to facilitate collusion and personalised pricing 8 October 2018 CMA94, n.d.)</w:t>
      </w:r>
      <w:r w:rsidR="002E3F95" w:rsidRPr="002C0C56">
        <w:t xml:space="preserve">. </w:t>
      </w:r>
    </w:p>
    <w:p w14:paraId="6B4A8D60" w14:textId="77777777" w:rsidR="001148F6" w:rsidRPr="002C0C56" w:rsidRDefault="001148F6" w:rsidP="004B1505">
      <w:pPr>
        <w:pStyle w:val="uni"/>
        <w:rPr>
          <w:del w:id="109" w:author="Ngozi Nneke" w:date="2025-12-10T20:20:00Z" w16du:dateUtc="2025-12-10T20:20:37Z"/>
        </w:rPr>
      </w:pPr>
    </w:p>
    <w:p w14:paraId="7C59DF69" w14:textId="77777777" w:rsidR="001148F6" w:rsidRPr="002C0C56" w:rsidRDefault="001148F6" w:rsidP="004B1505">
      <w:pPr>
        <w:pStyle w:val="uni"/>
        <w:rPr>
          <w:del w:id="110" w:author="Ngozi Nneke" w:date="2025-12-10T20:20:00Z" w16du:dateUtc="2025-12-10T20:20:36Z"/>
        </w:rPr>
      </w:pPr>
    </w:p>
    <w:p w14:paraId="21D92941" w14:textId="184AEBF4" w:rsidR="00366530" w:rsidRPr="002C0C56" w:rsidRDefault="00366530" w:rsidP="004B1505">
      <w:pPr>
        <w:pStyle w:val="uni"/>
      </w:pPr>
      <w:r w:rsidRPr="002C0C56">
        <w:t xml:space="preserve">An example of </w:t>
      </w:r>
      <w:r w:rsidR="00F51A57" w:rsidRPr="002C0C56">
        <w:t>algorithmic</w:t>
      </w:r>
      <w:r w:rsidRPr="002C0C56">
        <w:t xml:space="preserve"> pricing is </w:t>
      </w:r>
      <w:r w:rsidR="00F51A57" w:rsidRPr="002C0C56">
        <w:t>Ubers</w:t>
      </w:r>
      <w:r w:rsidRPr="002C0C56">
        <w:t xml:space="preserve"> surge pricing, this causes prices to </w:t>
      </w:r>
      <w:r w:rsidR="006E54A7" w:rsidRPr="002C0C56">
        <w:t>fall,</w:t>
      </w:r>
      <w:r w:rsidRPr="002C0C56">
        <w:t xml:space="preserve"> and rise based on factors such a supply and demand , location</w:t>
      </w:r>
      <w:r w:rsidR="00F51A57" w:rsidRPr="002C0C56">
        <w:t>. This can happen hourly or even minutes apart</w:t>
      </w:r>
      <w:r w:rsidR="002B7568" w:rsidRPr="002C0C56">
        <w:t xml:space="preserve"> (Uber, 2025)</w:t>
      </w:r>
      <w:r w:rsidR="00F51A57" w:rsidRPr="002C0C56">
        <w:t xml:space="preserve">. </w:t>
      </w:r>
      <w:r w:rsidR="001F5D14" w:rsidRPr="002C0C56">
        <w:t xml:space="preserve">An example of price fixing would be </w:t>
      </w:r>
      <w:r w:rsidR="0044081F" w:rsidRPr="002C0C56">
        <w:t>The US Justice Department is presently suing RealPage on allegations that their rent-setting software, which suggests rent prices by combining public and private data, enabled price manipulation</w:t>
      </w:r>
      <w:r w:rsidR="00266949" w:rsidRPr="002C0C56">
        <w:t xml:space="preserve"> (Spira, 2025)</w:t>
      </w:r>
      <w:r w:rsidR="0044081F" w:rsidRPr="002C0C56">
        <w:t>.</w:t>
      </w:r>
    </w:p>
    <w:p w14:paraId="0C014E85" w14:textId="1E6FFCB2" w:rsidR="002B7568" w:rsidRPr="002C0C56" w:rsidRDefault="00071AAA" w:rsidP="004B1505">
      <w:pPr>
        <w:pStyle w:val="uni"/>
      </w:pPr>
      <w:r w:rsidRPr="002C0C56">
        <w:t xml:space="preserve">The project will have to be transparent and fair use with its data and predictions, if used incorrectly house prices could be fixed by many </w:t>
      </w:r>
      <w:r w:rsidR="00A75831" w:rsidRPr="002C0C56">
        <w:t>ML</w:t>
      </w:r>
      <w:r w:rsidRPr="002C0C56">
        <w:t xml:space="preserve"> models </w:t>
      </w:r>
      <w:r w:rsidR="001629E1" w:rsidRPr="002C0C56">
        <w:t xml:space="preserve">having their parameters set this can cause inequality with social hierarchy and  </w:t>
      </w:r>
      <w:r w:rsidR="006E54A7" w:rsidRPr="002C0C56">
        <w:t>could</w:t>
      </w:r>
      <w:r w:rsidR="001629E1" w:rsidRPr="002C0C56">
        <w:t xml:space="preserve"> even cause recessions</w:t>
      </w:r>
      <w:r w:rsidR="003F5145" w:rsidRPr="002C0C56">
        <w:t xml:space="preserve"> (Arxiv.org, 2023)</w:t>
      </w:r>
      <w:r w:rsidR="001629E1" w:rsidRPr="002C0C56">
        <w:t xml:space="preserve">. </w:t>
      </w:r>
    </w:p>
    <w:p w14:paraId="2ABA43D6" w14:textId="4BC727F8" w:rsidR="003F5145" w:rsidRPr="002C0C56" w:rsidRDefault="00274B25" w:rsidP="004B1505">
      <w:pPr>
        <w:pStyle w:val="uni"/>
      </w:pPr>
      <w:r w:rsidRPr="002C0C56">
        <w:t xml:space="preserve">AVM ( automated valuations models) are powered by machine learning and ai to </w:t>
      </w:r>
      <w:r w:rsidR="0088538A" w:rsidRPr="002C0C56">
        <w:t>revolution</w:t>
      </w:r>
      <w:r w:rsidRPr="002C0C56">
        <w:t xml:space="preserve"> data driven valuations based on </w:t>
      </w:r>
      <w:r w:rsidR="00F87FB9" w:rsidRPr="002C0C56">
        <w:t xml:space="preserve">insights and market conditions, it increase the speed and efficiency and can even help reduced bias </w:t>
      </w:r>
      <w:r w:rsidR="000F0C6C" w:rsidRPr="002C0C56">
        <w:t>and be more accurate</w:t>
      </w:r>
      <w:r w:rsidR="00EF2E1C" w:rsidRPr="002C0C56">
        <w:t xml:space="preserve"> (Hayes, 2025)</w:t>
      </w:r>
      <w:r w:rsidR="000F0C6C" w:rsidRPr="002C0C56">
        <w:t xml:space="preserve">. However, </w:t>
      </w:r>
      <w:r w:rsidR="00211B3F" w:rsidRPr="002C0C56">
        <w:t>Training data must be cleaned carefully because uncorrected bias becomes embedded into the predictions</w:t>
      </w:r>
      <w:r w:rsidR="000F0C6C" w:rsidRPr="002C0C56">
        <w:t xml:space="preserve">, </w:t>
      </w:r>
      <w:r w:rsidR="004E663A" w:rsidRPr="002C0C56">
        <w:t xml:space="preserve">AVM struggle to account for subjective or specific property conditions and does not take into account features and specific upgrades such as a busy road nearby or a </w:t>
      </w:r>
      <w:r w:rsidR="008A0449" w:rsidRPr="002C0C56">
        <w:t>good view (Apex27 - Free Online Estate Agent CRM Software, 2022).</w:t>
      </w:r>
    </w:p>
    <w:p w14:paraId="24CB8903" w14:textId="6DB99BE1" w:rsidR="007E2690" w:rsidRDefault="00E3615E" w:rsidP="004B1505">
      <w:pPr>
        <w:pStyle w:val="uni"/>
      </w:pPr>
      <w:r w:rsidRPr="002C0C56">
        <w:t xml:space="preserve">Another ethical risk involves the risk of algorithmic pricing </w:t>
      </w:r>
      <w:r w:rsidR="00962610" w:rsidRPr="002C0C56">
        <w:t>this is involved when algorithms will collude with other algorithms to raise or lower prices as determined by companies for financial gain and benefit</w:t>
      </w:r>
      <w:r w:rsidR="001D1253" w:rsidRPr="002C0C56">
        <w:t xml:space="preserve"> (Spann et al., 2025)</w:t>
      </w:r>
      <w:r w:rsidR="00962610" w:rsidRPr="002C0C56">
        <w:t>.</w:t>
      </w:r>
    </w:p>
    <w:p w14:paraId="0072F773" w14:textId="77777777" w:rsidR="00B023C8" w:rsidRDefault="00B023C8" w:rsidP="004B1505">
      <w:pPr>
        <w:pStyle w:val="uni"/>
      </w:pPr>
    </w:p>
    <w:p w14:paraId="6746715B" w14:textId="77777777" w:rsidR="00B023C8" w:rsidRPr="002C0C56" w:rsidRDefault="00B023C8" w:rsidP="004B1505">
      <w:pPr>
        <w:pStyle w:val="uni"/>
      </w:pPr>
    </w:p>
    <w:p w14:paraId="3380EBB5" w14:textId="69E83C3A" w:rsidR="006B5F65" w:rsidRPr="002C0C56" w:rsidRDefault="003F3999" w:rsidP="004B1505">
      <w:pPr>
        <w:pStyle w:val="uni"/>
      </w:pPr>
      <w:r w:rsidRPr="002C0C56">
        <w:t xml:space="preserve">Although my project is for academic purposes, </w:t>
      </w:r>
      <w:r w:rsidR="00323000" w:rsidRPr="002C0C56">
        <w:t xml:space="preserve">if I go to scale to deploy I would have to consider ethical laws and also the </w:t>
      </w:r>
      <w:r w:rsidR="006B5F65" w:rsidRPr="002C0C56">
        <w:t xml:space="preserve">limitations on the datasets being used and the </w:t>
      </w:r>
      <w:r w:rsidR="006B5F65" w:rsidRPr="002C0C56">
        <w:lastRenderedPageBreak/>
        <w:t xml:space="preserve">accuracy of the data. As the </w:t>
      </w:r>
      <w:r w:rsidR="00527583" w:rsidRPr="002C0C56">
        <w:t>goal</w:t>
      </w:r>
      <w:r w:rsidR="006B5F65" w:rsidRPr="002C0C56">
        <w:t xml:space="preserve"> was on transparency of data</w:t>
      </w:r>
      <w:r w:rsidR="00527583" w:rsidRPr="002C0C56">
        <w:t xml:space="preserve"> I would have to be open about only using data of willing participant.</w:t>
      </w:r>
      <w:r w:rsidR="006B5F65" w:rsidRPr="002C0C56">
        <w:t xml:space="preserve"> </w:t>
      </w:r>
    </w:p>
    <w:p w14:paraId="5114D750" w14:textId="77777777" w:rsidR="006C7DB2" w:rsidRPr="002C0C56" w:rsidRDefault="006C7DB2">
      <w:pPr>
        <w:rPr>
          <w:rFonts w:asciiTheme="majorHAnsi" w:eastAsiaTheme="majorEastAsia" w:hAnsiTheme="majorHAnsi" w:cstheme="majorBidi"/>
          <w:color w:val="0F4761" w:themeColor="accent1" w:themeShade="BF"/>
          <w:sz w:val="40"/>
          <w:szCs w:val="40"/>
        </w:rPr>
      </w:pPr>
      <w:r w:rsidRPr="002C0C56">
        <w:br w:type="page"/>
      </w:r>
    </w:p>
    <w:p w14:paraId="57244EA8" w14:textId="6F800836" w:rsidR="00CA68A7" w:rsidRPr="002C0C56" w:rsidRDefault="005D53B2" w:rsidP="007B364E">
      <w:pPr>
        <w:pStyle w:val="Heading1"/>
      </w:pPr>
      <w:bookmarkStart w:id="111" w:name="_Toc216688683"/>
      <w:r>
        <w:lastRenderedPageBreak/>
        <w:t xml:space="preserve">9.0 </w:t>
      </w:r>
      <w:commentRangeStart w:id="112"/>
      <w:commentRangeStart w:id="113"/>
      <w:commentRangeStart w:id="114"/>
      <w:r w:rsidR="00CA68A7" w:rsidRPr="002C0C56">
        <w:t>Conclusion</w:t>
      </w:r>
      <w:commentRangeEnd w:id="112"/>
      <w:commentRangeEnd w:id="113"/>
      <w:r w:rsidR="008C241C" w:rsidRPr="002C0C56">
        <w:rPr>
          <w:rStyle w:val="CommentReference"/>
          <w:rFonts w:asciiTheme="minorHAnsi" w:eastAsiaTheme="minorHAnsi" w:hAnsiTheme="minorHAnsi" w:cstheme="minorBidi"/>
          <w:color w:val="auto"/>
        </w:rPr>
        <w:commentReference w:id="112"/>
      </w:r>
      <w:r w:rsidR="006A1AF7" w:rsidRPr="002C0C56">
        <w:rPr>
          <w:rStyle w:val="CommentReference"/>
          <w:rFonts w:asciiTheme="minorHAnsi" w:eastAsiaTheme="minorHAnsi" w:hAnsiTheme="minorHAnsi" w:cstheme="minorBidi"/>
          <w:color w:val="auto"/>
        </w:rPr>
        <w:commentReference w:id="113"/>
      </w:r>
      <w:commentRangeEnd w:id="114"/>
      <w:r w:rsidR="005662FE" w:rsidRPr="002C0C56">
        <w:rPr>
          <w:rStyle w:val="CommentReference"/>
          <w:rFonts w:asciiTheme="minorHAnsi" w:eastAsiaTheme="minorHAnsi" w:hAnsiTheme="minorHAnsi" w:cstheme="minorBidi"/>
          <w:color w:val="auto"/>
        </w:rPr>
        <w:commentReference w:id="114"/>
      </w:r>
      <w:bookmarkEnd w:id="111"/>
      <w:r w:rsidR="00CA68A7" w:rsidRPr="002C0C56">
        <w:t xml:space="preserve"> </w:t>
      </w:r>
    </w:p>
    <w:p w14:paraId="0071203C" w14:textId="36C2A7FE" w:rsidR="00EA771C" w:rsidRPr="002C0C56" w:rsidRDefault="00CB371D" w:rsidP="004B1505">
      <w:pPr>
        <w:pStyle w:val="uni"/>
      </w:pPr>
      <w:r w:rsidRPr="002C0C56">
        <w:t xml:space="preserve">The aim of the project was Predicting House Prices Using </w:t>
      </w:r>
      <w:r w:rsidR="0000192C" w:rsidRPr="002C0C56">
        <w:t>ML</w:t>
      </w:r>
      <w:r w:rsidRPr="002C0C56">
        <w:t xml:space="preserve"> Models</w:t>
      </w:r>
      <w:r w:rsidR="00C12057" w:rsidRPr="002C0C56">
        <w:t xml:space="preserve">, </w:t>
      </w:r>
      <w:r w:rsidR="6864B012" w:rsidRPr="002C0C56">
        <w:t>the</w:t>
      </w:r>
      <w:r w:rsidR="0073240A" w:rsidRPr="002C0C56">
        <w:t xml:space="preserve"> project was completed successfully and the iterative development process strengthened the final approach</w:t>
      </w:r>
      <w:ins w:id="115" w:author="Ngozi Nneke" w:date="2025-12-10T20:23:00Z">
        <w:r w:rsidR="32BE9B47" w:rsidRPr="002C0C56">
          <w:t>.</w:t>
        </w:r>
      </w:ins>
      <w:del w:id="116" w:author="Ngozi Nneke" w:date="2025-12-10T20:23:00Z">
        <w:r w:rsidRPr="002C0C56" w:rsidDel="0073240A">
          <w:delText>.</w:delText>
        </w:r>
        <w:r w:rsidRPr="002C0C56" w:rsidDel="00C12057">
          <w:delText>,</w:delText>
        </w:r>
      </w:del>
      <w:r w:rsidR="00C12057" w:rsidRPr="002C0C56">
        <w:t xml:space="preserve"> </w:t>
      </w:r>
      <w:r w:rsidR="5942B7A3" w:rsidRPr="002C0C56">
        <w:t>T</w:t>
      </w:r>
      <w:r w:rsidR="00C12057" w:rsidRPr="002C0C56">
        <w:t xml:space="preserve">he most accurate model being </w:t>
      </w:r>
      <w:r w:rsidR="007F59DA" w:rsidRPr="002C0C56">
        <w:t>xgboost</w:t>
      </w:r>
      <w:r w:rsidR="00EA0793" w:rsidRPr="002C0C56">
        <w:t xml:space="preserve">, this </w:t>
      </w:r>
      <w:r w:rsidR="001A5FA0" w:rsidRPr="002C0C56">
        <w:t>could be due to the simplicity and efficient way of predicting</w:t>
      </w:r>
      <w:r w:rsidR="007F59DA" w:rsidRPr="002C0C56">
        <w:t xml:space="preserve"> </w:t>
      </w:r>
      <w:r w:rsidR="005B4AE3" w:rsidRPr="002C0C56">
        <w:t xml:space="preserve"> (Yadav, 2024).</w:t>
      </w:r>
    </w:p>
    <w:p w14:paraId="7803A451" w14:textId="7F5B3E60" w:rsidR="00AB069E" w:rsidRPr="002C0C56" w:rsidRDefault="00EA771C" w:rsidP="004B1505">
      <w:pPr>
        <w:pStyle w:val="uni"/>
      </w:pPr>
      <w:r w:rsidRPr="002C0C56">
        <w:t xml:space="preserve">Future </w:t>
      </w:r>
      <w:r w:rsidR="002C7596" w:rsidRPr="002C0C56">
        <w:t xml:space="preserve">ways </w:t>
      </w:r>
      <w:r w:rsidRPr="002C0C56">
        <w:t>improv</w:t>
      </w:r>
      <w:r w:rsidR="002C7596" w:rsidRPr="002C0C56">
        <w:t xml:space="preserve">e the project involves increasing the size of the dataset with brand new </w:t>
      </w:r>
      <w:r w:rsidR="006E54A7" w:rsidRPr="002C0C56">
        <w:t>data,</w:t>
      </w:r>
      <w:r w:rsidR="002C7596" w:rsidRPr="002C0C56">
        <w:t xml:space="preserve"> </w:t>
      </w:r>
      <w:r w:rsidR="00CD02DA" w:rsidRPr="002C0C56">
        <w:t xml:space="preserve">which is up to data, this will increase the accuracy and could involve predicting future trends </w:t>
      </w:r>
      <w:r w:rsidRPr="002C0C56">
        <w:t xml:space="preserve"> </w:t>
      </w:r>
      <w:r w:rsidR="00CD02DA" w:rsidRPr="002C0C56">
        <w:t xml:space="preserve">into the future. </w:t>
      </w:r>
      <w:r w:rsidR="000559F6" w:rsidRPr="002C0C56">
        <w:t>This will be used to help with real estate and personal sellers know when is best to buy or sell their house</w:t>
      </w:r>
      <w:r w:rsidR="00513215" w:rsidRPr="002C0C56">
        <w:t xml:space="preserve"> (Zhang, 2025)</w:t>
      </w:r>
      <w:r w:rsidR="000559F6" w:rsidRPr="002C0C56">
        <w:t>.</w:t>
      </w:r>
    </w:p>
    <w:p w14:paraId="5B3A5FEF" w14:textId="763A01B2" w:rsidR="00363629" w:rsidRPr="002C0C56" w:rsidRDefault="00363629" w:rsidP="004B1505">
      <w:pPr>
        <w:pStyle w:val="uni"/>
      </w:pPr>
      <w:r w:rsidRPr="002C0C56">
        <w:t>Compared to both studies</w:t>
      </w:r>
      <w:del w:id="117" w:author="Ngozi Nneke" w:date="2025-12-10T20:23:00Z">
        <w:r w:rsidRPr="002C0C56">
          <w:delText xml:space="preserve"> my</w:delText>
        </w:r>
      </w:del>
      <w:ins w:id="118" w:author="Ngozi Nneke" w:date="2025-12-10T20:24:00Z">
        <w:r w:rsidR="186C14CE" w:rsidRPr="002C0C56">
          <w:t xml:space="preserve"> </w:t>
        </w:r>
        <w:proofErr w:type="spellStart"/>
        <w:r w:rsidR="186C14CE" w:rsidRPr="002C0C56">
          <w:t>the</w:t>
        </w:r>
      </w:ins>
      <w:del w:id="119" w:author="Ngozi Nneke" w:date="2025-12-10T20:23:00Z">
        <w:r w:rsidRPr="002C0C56">
          <w:delText xml:space="preserve"> </w:delText>
        </w:r>
      </w:del>
      <w:r w:rsidR="00F35380" w:rsidRPr="002C0C56">
        <w:t>decision</w:t>
      </w:r>
      <w:proofErr w:type="spellEnd"/>
      <w:r w:rsidR="00F35380" w:rsidRPr="002C0C56">
        <w:t xml:space="preserve"> tree shows a large difference with it being very inaccurate, </w:t>
      </w:r>
      <w:r w:rsidR="0034315E" w:rsidRPr="002C0C56">
        <w:t>comparing against the 2</w:t>
      </w:r>
      <w:r w:rsidR="0034315E" w:rsidRPr="002C0C56">
        <w:rPr>
          <w:vertAlign w:val="superscript"/>
        </w:rPr>
        <w:t>nd</w:t>
      </w:r>
      <w:r w:rsidR="0034315E" w:rsidRPr="002C0C56">
        <w:t xml:space="preserve"> study linear regression MAE</w:t>
      </w:r>
      <w:r w:rsidR="00363787" w:rsidRPr="002C0C56">
        <w:t xml:space="preserve"> came out at 88,000</w:t>
      </w:r>
      <w:r w:rsidR="00CF2438" w:rsidRPr="002C0C56">
        <w:t xml:space="preserve"> with this project coming out at 66,000 that shows a 22,000 improvement, however the r^2 score for their study came out higher showing a more accurate model.</w:t>
      </w:r>
    </w:p>
    <w:p w14:paraId="45FB0D34" w14:textId="1CF7ED92" w:rsidR="00761910" w:rsidRDefault="00761910" w:rsidP="004B1505">
      <w:pPr>
        <w:pStyle w:val="uni"/>
      </w:pPr>
      <w:r w:rsidRPr="002C0C56">
        <w:t>Using SHAP allowed the model’s predictions to be interpreted and validated beyond pure accuracy metrics</w:t>
      </w:r>
      <w:r w:rsidR="00BA336A" w:rsidRPr="002C0C56">
        <w:t xml:space="preserve"> this </w:t>
      </w:r>
      <w:r w:rsidR="00DF3739" w:rsidRPr="002C0C56">
        <w:t xml:space="preserve">also </w:t>
      </w:r>
      <w:r w:rsidR="00BA336A" w:rsidRPr="002C0C56">
        <w:t>helped with the black box concern of m</w:t>
      </w:r>
      <w:r w:rsidR="00DF3739" w:rsidRPr="002C0C56">
        <w:t xml:space="preserve">odels by improving the transparency and reducing the ethical concern many users </w:t>
      </w:r>
      <w:r w:rsidR="008B7CEF" w:rsidRPr="002C0C56">
        <w:t>and stakeholders have</w:t>
      </w:r>
      <w:r w:rsidR="00C35D46" w:rsidRPr="002C0C56">
        <w:t xml:space="preserve"> (Lomash Bhuva, 2025)</w:t>
      </w:r>
      <w:r w:rsidR="00DC3A13" w:rsidRPr="002C0C56">
        <w:t xml:space="preserve">. </w:t>
      </w:r>
      <w:r w:rsidR="003B4AC4" w:rsidRPr="002C0C56">
        <w:t>This answered the 2</w:t>
      </w:r>
      <w:r w:rsidR="003B4AC4" w:rsidRPr="002C0C56">
        <w:rPr>
          <w:vertAlign w:val="superscript"/>
        </w:rPr>
        <w:t>nd</w:t>
      </w:r>
      <w:r w:rsidR="003B4AC4" w:rsidRPr="002C0C56">
        <w:t xml:space="preserve"> research question with the 1</w:t>
      </w:r>
      <w:r w:rsidR="003B4AC4" w:rsidRPr="002C0C56">
        <w:rPr>
          <w:vertAlign w:val="superscript"/>
        </w:rPr>
        <w:t>st</w:t>
      </w:r>
      <w:r w:rsidR="003B4AC4" w:rsidRPr="002C0C56">
        <w:t xml:space="preserve"> being answered by the performance of XGBoost whilst still being below the accuracy of </w:t>
      </w:r>
      <w:r w:rsidR="002D59B2" w:rsidRPr="002C0C56">
        <w:t>the case studies it showed a significant increase in performance compared to linear regression.</w:t>
      </w:r>
    </w:p>
    <w:p w14:paraId="7DB5847C" w14:textId="77777777" w:rsidR="00780844" w:rsidRPr="002C0C56" w:rsidRDefault="00780844" w:rsidP="004B1505">
      <w:pPr>
        <w:pStyle w:val="uni"/>
      </w:pPr>
    </w:p>
    <w:p w14:paraId="56E85076" w14:textId="7687CC55" w:rsidR="00C43AE1" w:rsidRPr="002C0C56" w:rsidRDefault="00C43AE1" w:rsidP="004B1505">
      <w:pPr>
        <w:pStyle w:val="uni"/>
      </w:pPr>
      <w:r w:rsidRPr="002C0C56">
        <w:t xml:space="preserve">Time constraints </w:t>
      </w:r>
      <w:r w:rsidR="00E72949" w:rsidRPr="002C0C56">
        <w:t xml:space="preserve">on the project caused scope of the project </w:t>
      </w:r>
      <w:r w:rsidR="00521717" w:rsidRPr="002C0C56">
        <w:t xml:space="preserve">to be brought back , the goal of a further implementation </w:t>
      </w:r>
      <w:r w:rsidR="00FF6566" w:rsidRPr="002C0C56">
        <w:t xml:space="preserve">would include </w:t>
      </w:r>
      <w:r w:rsidR="00D5016B" w:rsidRPr="002C0C56">
        <w:t xml:space="preserve">user inputs of their home features to get a </w:t>
      </w:r>
      <w:r w:rsidR="003E0B9E" w:rsidRPr="002C0C56">
        <w:t xml:space="preserve">accurate </w:t>
      </w:r>
      <w:r w:rsidR="003E7457" w:rsidRPr="002C0C56">
        <w:t>prediction of a potential sale price.</w:t>
      </w:r>
    </w:p>
    <w:p w14:paraId="33C11F1B" w14:textId="1831A096" w:rsidR="00513215" w:rsidRPr="002C0C56" w:rsidRDefault="00A67B80" w:rsidP="004B1505">
      <w:pPr>
        <w:pStyle w:val="uni"/>
      </w:pPr>
      <w:r w:rsidRPr="002C0C56">
        <w:lastRenderedPageBreak/>
        <w:t>Another future adaptation would be to develop an app that users could input their data into and get a predicted house price back</w:t>
      </w:r>
      <w:r w:rsidR="00D97E84" w:rsidRPr="002C0C56">
        <w:t xml:space="preserve"> this would help people be able to get a quicker and more efficient way of selling their home</w:t>
      </w:r>
      <w:r w:rsidR="00167E24" w:rsidRPr="002C0C56">
        <w:t xml:space="preserve"> (Brown, 2025)</w:t>
      </w:r>
      <w:r w:rsidR="00D97E84" w:rsidRPr="002C0C56">
        <w:t>.</w:t>
      </w:r>
    </w:p>
    <w:p w14:paraId="3B60B59D" w14:textId="4B0AA157" w:rsidR="001148F6" w:rsidRPr="002C0C56" w:rsidRDefault="00980C7D" w:rsidP="004B1505">
      <w:pPr>
        <w:pStyle w:val="uni"/>
      </w:pPr>
      <w:r w:rsidRPr="002C0C56">
        <w:t xml:space="preserve">The potential for the usefulness </w:t>
      </w:r>
      <w:r w:rsidR="00E62355" w:rsidRPr="002C0C56">
        <w:t xml:space="preserve">of this project for real world buyers can include insights into </w:t>
      </w:r>
      <w:r w:rsidR="001D35A8" w:rsidRPr="002C0C56">
        <w:t>prediction of house prices</w:t>
      </w:r>
      <w:r w:rsidR="00CF2BAE" w:rsidRPr="002C0C56">
        <w:t xml:space="preserve">, </w:t>
      </w:r>
      <w:r w:rsidR="009C6DD7" w:rsidRPr="002C0C56">
        <w:t>they will be protected against market manipulation such as real estate agents or buyers under valuing</w:t>
      </w:r>
      <w:r w:rsidR="00052D4D" w:rsidRPr="002C0C56">
        <w:t xml:space="preserve"> properties. Business can use these tools to gain and insight onto how areas have grown overtime </w:t>
      </w:r>
      <w:r w:rsidR="005A5CAC" w:rsidRPr="002C0C56">
        <w:t xml:space="preserve">and they can use </w:t>
      </w:r>
      <w:r w:rsidR="004E2BD3" w:rsidRPr="002C0C56">
        <w:t xml:space="preserve">this to grow businesses. However this could cause postcode inequalities with areas on decline </w:t>
      </w:r>
      <w:r w:rsidR="00B37879" w:rsidRPr="002C0C56">
        <w:t xml:space="preserve">shown clearly causing business to move </w:t>
      </w:r>
      <w:commentRangeStart w:id="120"/>
      <w:r w:rsidR="00B37879" w:rsidRPr="002C0C56">
        <w:t>away</w:t>
      </w:r>
      <w:commentRangeEnd w:id="120"/>
      <w:r w:rsidR="007B7F8B" w:rsidRPr="002C0C56">
        <w:rPr>
          <w:rStyle w:val="CommentReference"/>
          <w:rFonts w:asciiTheme="minorHAnsi" w:hAnsiTheme="minorHAnsi" w:cstheme="minorBidi"/>
        </w:rPr>
        <w:commentReference w:id="120"/>
      </w:r>
      <w:r w:rsidR="00B37879" w:rsidRPr="002C0C56">
        <w:t>.</w:t>
      </w:r>
    </w:p>
    <w:p w14:paraId="6EDD64DC" w14:textId="1F1378FD" w:rsidR="00850B83" w:rsidRPr="002C0C56" w:rsidRDefault="00850B83" w:rsidP="004B1505">
      <w:pPr>
        <w:pStyle w:val="uni"/>
      </w:pPr>
      <w:r w:rsidRPr="002C0C56">
        <w:t xml:space="preserve">A </w:t>
      </w:r>
      <w:r w:rsidR="006E54A7" w:rsidRPr="002C0C56">
        <w:t>student-built</w:t>
      </w:r>
      <w:r w:rsidRPr="002C0C56">
        <w:t xml:space="preserve"> systems lacks the technology and </w:t>
      </w:r>
      <w:r w:rsidR="005B2EAF" w:rsidRPr="002C0C56">
        <w:t xml:space="preserve">data constraints that a company is able to access, </w:t>
      </w:r>
      <w:r w:rsidR="00A85D1E" w:rsidRPr="002C0C56">
        <w:t>Rightmove</w:t>
      </w:r>
      <w:r w:rsidR="005B2EAF" w:rsidRPr="002C0C56">
        <w:t xml:space="preserve"> and sites such as property </w:t>
      </w:r>
      <w:r w:rsidR="00A85D1E" w:rsidRPr="002C0C56">
        <w:t>API</w:t>
      </w:r>
      <w:r w:rsidR="005B2EAF" w:rsidRPr="002C0C56">
        <w:t xml:space="preserve"> cost </w:t>
      </w:r>
      <w:r w:rsidR="007014E5" w:rsidRPr="002C0C56">
        <w:t xml:space="preserve">monthly to access databases and have access to new and updated data with more features. </w:t>
      </w:r>
      <w:r w:rsidR="00A85D1E" w:rsidRPr="002C0C56">
        <w:t xml:space="preserve">A laptop with 8 </w:t>
      </w:r>
      <w:proofErr w:type="spellStart"/>
      <w:r w:rsidR="00A85D1E" w:rsidRPr="002C0C56">
        <w:t>gb</w:t>
      </w:r>
      <w:proofErr w:type="spellEnd"/>
      <w:r w:rsidR="00A85D1E" w:rsidRPr="002C0C56">
        <w:t xml:space="preserve"> of a ram isn’t able to handle the million o</w:t>
      </w:r>
      <w:r w:rsidR="006E584B" w:rsidRPr="002C0C56">
        <w:t>f</w:t>
      </w:r>
      <w:r w:rsidR="00A85D1E" w:rsidRPr="002C0C56">
        <w:t xml:space="preserve"> rows</w:t>
      </w:r>
      <w:r w:rsidR="006E584B" w:rsidRPr="002C0C56">
        <w:t xml:space="preserve"> of data, if access to technology </w:t>
      </w:r>
      <w:r w:rsidR="00AE2A04" w:rsidRPr="002C0C56">
        <w:t>with more memory the constraints could allow for larger dataset which is able to access all regions and map a clear predictive model.</w:t>
      </w:r>
      <w:r w:rsidR="00F42DBB" w:rsidRPr="002C0C56">
        <w:t xml:space="preserve"> This advancement will mean mortgage </w:t>
      </w:r>
      <w:r w:rsidR="00C75F89" w:rsidRPr="002C0C56">
        <w:t>companies will be able to use this tool reliability.</w:t>
      </w:r>
    </w:p>
    <w:p w14:paraId="19EFEE73" w14:textId="0B3C75C2" w:rsidR="00142E7D" w:rsidRPr="002C0C56" w:rsidRDefault="00142E7D" w:rsidP="004B1505">
      <w:pPr>
        <w:pStyle w:val="uni"/>
      </w:pPr>
      <w:r w:rsidRPr="002C0C56">
        <w:t xml:space="preserve">Reports on predictive models for the UK market are sparce </w:t>
      </w:r>
      <w:r w:rsidR="00A46DA6" w:rsidRPr="002C0C56">
        <w:t xml:space="preserve">and expensive with simple home buyers not able to access tools without costing </w:t>
      </w:r>
      <w:r w:rsidR="009D7416" w:rsidRPr="002C0C56">
        <w:t xml:space="preserve">a monthly </w:t>
      </w:r>
      <w:r w:rsidR="00093E93" w:rsidRPr="002C0C56">
        <w:t xml:space="preserve">subscription, this tool </w:t>
      </w:r>
      <w:r w:rsidR="00DD01AC" w:rsidRPr="002C0C56">
        <w:t>was built for a simple accurate tool home buyers could use to rely on a valuation</w:t>
      </w:r>
      <w:r w:rsidR="00DD1525" w:rsidRPr="002C0C56">
        <w:t xml:space="preserve">. </w:t>
      </w:r>
    </w:p>
    <w:p w14:paraId="11B911FA" w14:textId="6A0E8296" w:rsidR="00270DD6" w:rsidRPr="002C0C56" w:rsidRDefault="005407F1" w:rsidP="006D6A58">
      <w:pPr>
        <w:pStyle w:val="uni"/>
      </w:pPr>
      <w:r w:rsidRPr="002C0C56">
        <w:t xml:space="preserve">To increase the quality of the project would require adding in all the attributes such as crime rate, bathrooms , garden size , distance to school, combine that with </w:t>
      </w:r>
      <w:r w:rsidR="00831ABB" w:rsidRPr="002C0C56">
        <w:t>ML</w:t>
      </w:r>
      <w:r w:rsidRPr="002C0C56">
        <w:t xml:space="preserve"> text extraction feature to extract text to property description can help increase the </w:t>
      </w:r>
      <w:r w:rsidRPr="002C0C56">
        <w:lastRenderedPageBreak/>
        <w:t xml:space="preserve">reliability of the project, </w:t>
      </w:r>
      <w:r w:rsidR="005F7010" w:rsidRPr="002C0C56">
        <w:t xml:space="preserve">also </w:t>
      </w:r>
      <w:r w:rsidR="00FA3772" w:rsidRPr="002C0C56">
        <w:t xml:space="preserve">use other models </w:t>
      </w:r>
      <w:r w:rsidR="005F7010" w:rsidRPr="002C0C56">
        <w:t xml:space="preserve">to </w:t>
      </w:r>
      <w:r w:rsidR="006D3027" w:rsidRPr="002C0C56">
        <w:t xml:space="preserve">hopefully </w:t>
      </w:r>
      <w:r w:rsidR="005F7010" w:rsidRPr="002C0C56">
        <w:t>see the increase of the R^2 score to closer to 1 and lower the MAE to less than £20k would be a successful project</w:t>
      </w:r>
      <w:r w:rsidR="00FA2E19" w:rsidRPr="002C0C56">
        <w:t>. Lastly using hyper parameter tuning</w:t>
      </w:r>
      <w:r w:rsidR="002A5AA8" w:rsidRPr="002C0C56">
        <w:t xml:space="preserve"> can optimise the variables set</w:t>
      </w:r>
      <w:r w:rsidR="00FA2E19" w:rsidRPr="002C0C56">
        <w:t xml:space="preserve"> </w:t>
      </w:r>
      <w:r w:rsidR="002A5AA8" w:rsidRPr="002C0C56">
        <w:t xml:space="preserve">and maximize its performance, such as </w:t>
      </w:r>
      <w:r w:rsidR="00A67B4C" w:rsidRPr="002C0C56">
        <w:t>using grid search and random search would be used to complete this</w:t>
      </w:r>
      <w:r w:rsidR="00172891" w:rsidRPr="002C0C56">
        <w:t xml:space="preserve"> (Amazon Web Services, Inc., 2025)</w:t>
      </w:r>
      <w:r w:rsidR="00A67B4C" w:rsidRPr="002C0C56">
        <w:t>. These would be added with new computing systems and power, and a new up to date dataset</w:t>
      </w:r>
      <w:r w:rsidR="00172891" w:rsidRPr="002C0C56">
        <w:t>.</w:t>
      </w:r>
    </w:p>
    <w:p w14:paraId="6CDB95A5" w14:textId="15321340" w:rsidR="001B154C" w:rsidRPr="002C0C56" w:rsidRDefault="001B154C" w:rsidP="006D6A58">
      <w:pPr>
        <w:pStyle w:val="uni"/>
      </w:pPr>
    </w:p>
    <w:p w14:paraId="64BB69CF" w14:textId="77777777" w:rsidR="00580790" w:rsidRPr="002C0C56" w:rsidRDefault="00580790">
      <w:pPr>
        <w:rPr>
          <w:rFonts w:asciiTheme="majorHAnsi" w:eastAsiaTheme="majorEastAsia" w:hAnsiTheme="majorHAnsi" w:cstheme="majorBidi"/>
          <w:color w:val="0F4761" w:themeColor="accent1" w:themeShade="BF"/>
          <w:sz w:val="40"/>
          <w:szCs w:val="40"/>
        </w:rPr>
      </w:pPr>
      <w:r w:rsidRPr="002C0C56">
        <w:br w:type="page"/>
      </w:r>
    </w:p>
    <w:p w14:paraId="08EA05CB" w14:textId="4747DFD0" w:rsidR="00270DD6" w:rsidRPr="002C0C56" w:rsidRDefault="00FD753C" w:rsidP="00022974">
      <w:pPr>
        <w:pStyle w:val="Heading1"/>
      </w:pPr>
      <w:bookmarkStart w:id="121" w:name="_Toc216688684"/>
      <w:r>
        <w:lastRenderedPageBreak/>
        <w:t xml:space="preserve">10.0 </w:t>
      </w:r>
      <w:r w:rsidR="00022974" w:rsidRPr="002C0C56">
        <w:t>R</w:t>
      </w:r>
      <w:r w:rsidR="00270DD6" w:rsidRPr="002C0C56">
        <w:t>eflection</w:t>
      </w:r>
      <w:bookmarkEnd w:id="121"/>
      <w:r w:rsidR="00270DD6" w:rsidRPr="002C0C56">
        <w:t xml:space="preserve"> </w:t>
      </w:r>
    </w:p>
    <w:p w14:paraId="7FF28C63" w14:textId="703C1B4D" w:rsidR="0096529C" w:rsidRPr="002C0C56" w:rsidRDefault="0096529C" w:rsidP="0096529C">
      <w:pPr>
        <w:pStyle w:val="uni"/>
      </w:pPr>
      <w:r w:rsidRPr="002C0C56">
        <w:t>A full reflective account of the project’s development, challenges, and personal learning is provided in Appendix</w:t>
      </w:r>
      <w:r w:rsidR="00A03AC6" w:rsidRPr="002C0C56">
        <w:t xml:space="preserve"> under reflection.</w:t>
      </w:r>
      <w:r w:rsidRPr="002C0C56">
        <w:t>.</w:t>
      </w:r>
    </w:p>
    <w:p w14:paraId="51CE1EEE" w14:textId="77777777" w:rsidR="007D485B" w:rsidRPr="002C0C56" w:rsidRDefault="007D485B" w:rsidP="004B1505">
      <w:pPr>
        <w:pStyle w:val="uni"/>
      </w:pPr>
    </w:p>
    <w:p w14:paraId="56F303BD" w14:textId="77777777" w:rsidR="00027A03" w:rsidRPr="002C0C56" w:rsidRDefault="00027A03">
      <w:r w:rsidRPr="002C0C56">
        <w:br w:type="page"/>
      </w:r>
    </w:p>
    <w:p w14:paraId="2CE42C2F" w14:textId="1FECB546" w:rsidR="00CA68A7" w:rsidRPr="002C0C56" w:rsidRDefault="00CA68A7" w:rsidP="007B364E">
      <w:pPr>
        <w:pStyle w:val="Heading1"/>
      </w:pPr>
      <w:bookmarkStart w:id="122" w:name="_Toc216688685"/>
      <w:r w:rsidRPr="002C0C56">
        <w:lastRenderedPageBreak/>
        <w:t>Appendices</w:t>
      </w:r>
      <w:bookmarkEnd w:id="122"/>
      <w:r w:rsidRPr="002C0C56">
        <w:t xml:space="preserve"> </w:t>
      </w:r>
    </w:p>
    <w:p w14:paraId="29FFE680" w14:textId="2DAF4381" w:rsidR="00536D0A" w:rsidRPr="002C0C56" w:rsidRDefault="00531A2F" w:rsidP="00536D0A">
      <w:pPr>
        <w:pStyle w:val="Heading2"/>
      </w:pPr>
      <w:bookmarkStart w:id="123" w:name="_Toc216688686"/>
      <w:r w:rsidRPr="002C0C56">
        <w:t>Coding edition</w:t>
      </w:r>
      <w:r w:rsidR="00EC2EC0" w:rsidRPr="002C0C56">
        <w:t>s</w:t>
      </w:r>
      <w:bookmarkEnd w:id="123"/>
    </w:p>
    <w:p w14:paraId="49310AFB" w14:textId="06BD5F5B" w:rsidR="006F4F8A" w:rsidRPr="002C0C56" w:rsidRDefault="00975A2B" w:rsidP="00536D0A">
      <w:pPr>
        <w:pStyle w:val="Heading2"/>
      </w:pPr>
      <w:bookmarkStart w:id="124" w:name="_Toc216688687"/>
      <w:r w:rsidRPr="002C0C56">
        <w:t>First edition just graph of results from excel file</w:t>
      </w:r>
      <w:bookmarkEnd w:id="124"/>
      <w:r w:rsidRPr="002C0C56">
        <w:t xml:space="preserve"> </w:t>
      </w:r>
    </w:p>
    <w:p w14:paraId="55165F5B" w14:textId="77777777" w:rsidR="006F4F8A" w:rsidRPr="002C0C56" w:rsidRDefault="006F4F8A" w:rsidP="001400B3">
      <w:r w:rsidRPr="002C0C56">
        <w:rPr>
          <w:noProof/>
        </w:rPr>
        <w:drawing>
          <wp:inline distT="0" distB="0" distL="0" distR="0" wp14:anchorId="7348F231" wp14:editId="4710BC31">
            <wp:extent cx="5731510" cy="4590415"/>
            <wp:effectExtent l="0" t="0" r="2540" b="635"/>
            <wp:docPr id="1012116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16462" name="Picture 1" descr="A screenshot of a computer&#10;&#10;AI-generated content may be incorrect."/>
                    <pic:cNvPicPr/>
                  </pic:nvPicPr>
                  <pic:blipFill>
                    <a:blip r:embed="rId48"/>
                    <a:stretch>
                      <a:fillRect/>
                    </a:stretch>
                  </pic:blipFill>
                  <pic:spPr>
                    <a:xfrm>
                      <a:off x="0" y="0"/>
                      <a:ext cx="5731510" cy="4590415"/>
                    </a:xfrm>
                    <a:prstGeom prst="rect">
                      <a:avLst/>
                    </a:prstGeom>
                  </pic:spPr>
                </pic:pic>
              </a:graphicData>
            </a:graphic>
          </wp:inline>
        </w:drawing>
      </w:r>
    </w:p>
    <w:p w14:paraId="53F74378" w14:textId="503D2243" w:rsidR="00F8530A" w:rsidRPr="002C0C56" w:rsidRDefault="006F4F8A" w:rsidP="006F4F8A">
      <w:pPr>
        <w:pStyle w:val="Caption"/>
      </w:pPr>
      <w:bookmarkStart w:id="125" w:name="_Toc216688730"/>
      <w:r w:rsidRPr="002C0C56">
        <w:t xml:space="preserve">Figure </w:t>
      </w:r>
      <w:fldSimple w:instr=" SEQ Figure \* ARABIC ">
        <w:r w:rsidR="000728F9">
          <w:rPr>
            <w:noProof/>
          </w:rPr>
          <w:t>31</w:t>
        </w:r>
      </w:fldSimple>
      <w:r w:rsidRPr="002C0C56">
        <w:t xml:space="preserve"> - 500.xlsx - house price sale list</w:t>
      </w:r>
      <w:bookmarkEnd w:id="125"/>
    </w:p>
    <w:p w14:paraId="62D990C7" w14:textId="77777777" w:rsidR="00F8530A" w:rsidRPr="002C0C56" w:rsidRDefault="00F8530A" w:rsidP="00F8530A">
      <w:pPr>
        <w:pStyle w:val="Caption"/>
        <w:keepNext/>
      </w:pPr>
      <w:r w:rsidRPr="002C0C56">
        <w:rPr>
          <w:noProof/>
        </w:rPr>
        <w:drawing>
          <wp:inline distT="0" distB="0" distL="0" distR="0" wp14:anchorId="77405145" wp14:editId="74735E63">
            <wp:extent cx="5731510" cy="1741805"/>
            <wp:effectExtent l="0" t="0" r="2540" b="0"/>
            <wp:docPr id="1064267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67294" name="Picture 1" descr="A screenshot of a computer&#10;&#10;AI-generated content may be incorrect."/>
                    <pic:cNvPicPr/>
                  </pic:nvPicPr>
                  <pic:blipFill>
                    <a:blip r:embed="rId49"/>
                    <a:stretch>
                      <a:fillRect/>
                    </a:stretch>
                  </pic:blipFill>
                  <pic:spPr>
                    <a:xfrm>
                      <a:off x="0" y="0"/>
                      <a:ext cx="5731510" cy="1741805"/>
                    </a:xfrm>
                    <a:prstGeom prst="rect">
                      <a:avLst/>
                    </a:prstGeom>
                  </pic:spPr>
                </pic:pic>
              </a:graphicData>
            </a:graphic>
          </wp:inline>
        </w:drawing>
      </w:r>
    </w:p>
    <w:p w14:paraId="56551B9F" w14:textId="6BEF9329" w:rsidR="006F4F8A" w:rsidRPr="002C0C56" w:rsidRDefault="00F8530A" w:rsidP="00F8530A">
      <w:pPr>
        <w:pStyle w:val="Caption"/>
      </w:pPr>
      <w:bookmarkStart w:id="126" w:name="_Toc216688731"/>
      <w:r w:rsidRPr="002C0C56">
        <w:t xml:space="preserve">Figure </w:t>
      </w:r>
      <w:fldSimple w:instr=" SEQ Figure \* ARABIC ">
        <w:r w:rsidR="000728F9">
          <w:rPr>
            <w:noProof/>
          </w:rPr>
          <w:t>32</w:t>
        </w:r>
      </w:fldSimple>
      <w:r w:rsidRPr="002C0C56">
        <w:t xml:space="preserve"> - met.xlsx - property stat </w:t>
      </w:r>
      <w:proofErr w:type="spellStart"/>
      <w:r w:rsidRPr="002C0C56">
        <w:t>avg</w:t>
      </w:r>
      <w:bookmarkEnd w:id="126"/>
      <w:proofErr w:type="spellEnd"/>
    </w:p>
    <w:p w14:paraId="1D6D7788" w14:textId="77777777" w:rsidR="00616D40" w:rsidRPr="002C0C56" w:rsidRDefault="00616D40" w:rsidP="00616D40">
      <w:pPr>
        <w:keepNext/>
      </w:pPr>
      <w:r w:rsidRPr="002C0C56">
        <w:rPr>
          <w:noProof/>
        </w:rPr>
        <w:lastRenderedPageBreak/>
        <w:drawing>
          <wp:inline distT="0" distB="0" distL="0" distR="0" wp14:anchorId="137EE05D" wp14:editId="7F6E9341">
            <wp:extent cx="3172268" cy="714475"/>
            <wp:effectExtent l="0" t="0" r="0" b="9525"/>
            <wp:docPr id="20811386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38619" name="Picture 1" descr="A screen shot of a computer program&#10;&#10;AI-generated content may be incorrect."/>
                    <pic:cNvPicPr/>
                  </pic:nvPicPr>
                  <pic:blipFill>
                    <a:blip r:embed="rId50"/>
                    <a:stretch>
                      <a:fillRect/>
                    </a:stretch>
                  </pic:blipFill>
                  <pic:spPr>
                    <a:xfrm>
                      <a:off x="0" y="0"/>
                      <a:ext cx="3172268" cy="714475"/>
                    </a:xfrm>
                    <a:prstGeom prst="rect">
                      <a:avLst/>
                    </a:prstGeom>
                  </pic:spPr>
                </pic:pic>
              </a:graphicData>
            </a:graphic>
          </wp:inline>
        </w:drawing>
      </w:r>
    </w:p>
    <w:p w14:paraId="6891C1A4" w14:textId="4256009D" w:rsidR="00616D40" w:rsidRPr="002C0C56" w:rsidRDefault="00616D40" w:rsidP="00616D40">
      <w:pPr>
        <w:pStyle w:val="Caption"/>
      </w:pPr>
      <w:bookmarkStart w:id="127" w:name="_Toc216688732"/>
      <w:r w:rsidRPr="002C0C56">
        <w:t xml:space="preserve">Figure </w:t>
      </w:r>
      <w:fldSimple w:instr=" SEQ Figure \* ARABIC ">
        <w:r w:rsidR="000728F9">
          <w:rPr>
            <w:noProof/>
          </w:rPr>
          <w:t>33</w:t>
        </w:r>
      </w:fldSimple>
      <w:r w:rsidRPr="002C0C56">
        <w:t xml:space="preserve"> - </w:t>
      </w:r>
      <w:proofErr w:type="spellStart"/>
      <w:r w:rsidRPr="002C0C56">
        <w:t>libarys</w:t>
      </w:r>
      <w:proofErr w:type="spellEnd"/>
      <w:r w:rsidRPr="002C0C56">
        <w:t xml:space="preserve"> used</w:t>
      </w:r>
      <w:bookmarkEnd w:id="127"/>
    </w:p>
    <w:p w14:paraId="4BC2BA19" w14:textId="3EB0A0CE" w:rsidR="00A749C7" w:rsidRPr="002C0C56" w:rsidRDefault="00A749C7" w:rsidP="00A749C7">
      <w:pPr>
        <w:keepNext/>
      </w:pPr>
      <w:r w:rsidRPr="002C0C56">
        <w:rPr>
          <w:noProof/>
        </w:rPr>
        <w:drawing>
          <wp:inline distT="0" distB="0" distL="0" distR="0" wp14:anchorId="2787FD15" wp14:editId="51B9D36A">
            <wp:extent cx="5731510" cy="3330575"/>
            <wp:effectExtent l="0" t="0" r="2540" b="3175"/>
            <wp:docPr id="3522663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66368" name="Picture 1" descr="A screen shot of a computer program&#10;&#10;AI-generated content may be incorrect."/>
                    <pic:cNvPicPr/>
                  </pic:nvPicPr>
                  <pic:blipFill>
                    <a:blip r:embed="rId51"/>
                    <a:stretch>
                      <a:fillRect/>
                    </a:stretch>
                  </pic:blipFill>
                  <pic:spPr>
                    <a:xfrm>
                      <a:off x="0" y="0"/>
                      <a:ext cx="5731510" cy="3330575"/>
                    </a:xfrm>
                    <a:prstGeom prst="rect">
                      <a:avLst/>
                    </a:prstGeom>
                  </pic:spPr>
                </pic:pic>
              </a:graphicData>
            </a:graphic>
          </wp:inline>
        </w:drawing>
      </w:r>
    </w:p>
    <w:p w14:paraId="2D90E5AD" w14:textId="570BA693" w:rsidR="00F8530A" w:rsidRPr="002C0C56" w:rsidRDefault="00A749C7" w:rsidP="00F8530A">
      <w:pPr>
        <w:pStyle w:val="Caption"/>
      </w:pPr>
      <w:bookmarkStart w:id="128" w:name="_Toc216688733"/>
      <w:r w:rsidRPr="002C0C56">
        <w:t xml:space="preserve">Figure </w:t>
      </w:r>
      <w:fldSimple w:instr=" SEQ Figure \* ARABIC ">
        <w:r w:rsidR="000728F9">
          <w:rPr>
            <w:noProof/>
          </w:rPr>
          <w:t>34</w:t>
        </w:r>
      </w:fldSimple>
      <w:r w:rsidRPr="002C0C56">
        <w:t xml:space="preserve"> - load both files merge deed date and time </w:t>
      </w:r>
      <w:proofErr w:type="spellStart"/>
      <w:r w:rsidRPr="002C0C56">
        <w:t>perdod</w:t>
      </w:r>
      <w:bookmarkEnd w:id="128"/>
      <w:proofErr w:type="spellEnd"/>
    </w:p>
    <w:p w14:paraId="4DA1DC0F" w14:textId="77777777" w:rsidR="00F8530A" w:rsidRPr="002C0C56" w:rsidRDefault="00F8530A" w:rsidP="00F8530A">
      <w:pPr>
        <w:keepNext/>
      </w:pPr>
      <w:r w:rsidRPr="002C0C56">
        <w:rPr>
          <w:noProof/>
        </w:rPr>
        <w:drawing>
          <wp:inline distT="0" distB="0" distL="0" distR="0" wp14:anchorId="718E0CD2" wp14:editId="0DE234E3">
            <wp:extent cx="5731510" cy="3670935"/>
            <wp:effectExtent l="0" t="0" r="2540" b="5715"/>
            <wp:docPr id="678822363"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22363" name="Picture 1" descr="A computer screen shot of code&#10;&#10;AI-generated content may be incorrect."/>
                    <pic:cNvPicPr/>
                  </pic:nvPicPr>
                  <pic:blipFill>
                    <a:blip r:embed="rId52"/>
                    <a:stretch>
                      <a:fillRect/>
                    </a:stretch>
                  </pic:blipFill>
                  <pic:spPr>
                    <a:xfrm>
                      <a:off x="0" y="0"/>
                      <a:ext cx="5731510" cy="3670935"/>
                    </a:xfrm>
                    <a:prstGeom prst="rect">
                      <a:avLst/>
                    </a:prstGeom>
                  </pic:spPr>
                </pic:pic>
              </a:graphicData>
            </a:graphic>
          </wp:inline>
        </w:drawing>
      </w:r>
    </w:p>
    <w:p w14:paraId="1B05DB3D" w14:textId="257C7E8F" w:rsidR="00F8530A" w:rsidRPr="002C0C56" w:rsidRDefault="00F8530A" w:rsidP="00F8530A">
      <w:pPr>
        <w:pStyle w:val="Caption"/>
      </w:pPr>
      <w:bookmarkStart w:id="129" w:name="_Toc216688734"/>
      <w:r w:rsidRPr="002C0C56">
        <w:t xml:space="preserve">Figure </w:t>
      </w:r>
      <w:fldSimple w:instr=" SEQ Figure \* ARABIC ">
        <w:r w:rsidR="000728F9">
          <w:rPr>
            <w:noProof/>
          </w:rPr>
          <w:t>35</w:t>
        </w:r>
      </w:fldSimple>
      <w:r w:rsidRPr="002C0C56">
        <w:t xml:space="preserve"> - sort the data and create means for the data such as price paid and great Britain average</w:t>
      </w:r>
      <w:bookmarkEnd w:id="129"/>
    </w:p>
    <w:p w14:paraId="6B906CDC" w14:textId="77777777" w:rsidR="00140718" w:rsidRPr="002C0C56" w:rsidRDefault="00140718" w:rsidP="00140718">
      <w:pPr>
        <w:keepNext/>
      </w:pPr>
      <w:r w:rsidRPr="002C0C56">
        <w:rPr>
          <w:noProof/>
        </w:rPr>
        <w:lastRenderedPageBreak/>
        <w:drawing>
          <wp:inline distT="0" distB="0" distL="0" distR="0" wp14:anchorId="275FD34E" wp14:editId="5D8EE3EC">
            <wp:extent cx="5731510" cy="3144520"/>
            <wp:effectExtent l="0" t="0" r="2540" b="0"/>
            <wp:docPr id="20133278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27858" name="Picture 1" descr="A screen shot of a computer code&#10;&#10;AI-generated content may be incorrect."/>
                    <pic:cNvPicPr/>
                  </pic:nvPicPr>
                  <pic:blipFill>
                    <a:blip r:embed="rId53"/>
                    <a:stretch>
                      <a:fillRect/>
                    </a:stretch>
                  </pic:blipFill>
                  <pic:spPr>
                    <a:xfrm>
                      <a:off x="0" y="0"/>
                      <a:ext cx="5731510" cy="3144520"/>
                    </a:xfrm>
                    <a:prstGeom prst="rect">
                      <a:avLst/>
                    </a:prstGeom>
                  </pic:spPr>
                </pic:pic>
              </a:graphicData>
            </a:graphic>
          </wp:inline>
        </w:drawing>
      </w:r>
    </w:p>
    <w:p w14:paraId="5520F73B" w14:textId="132D8E1E" w:rsidR="000B57AE" w:rsidRPr="002C0C56" w:rsidRDefault="00140718" w:rsidP="00140718">
      <w:pPr>
        <w:pStyle w:val="Caption"/>
      </w:pPr>
      <w:bookmarkStart w:id="130" w:name="_Toc216688735"/>
      <w:r w:rsidRPr="002C0C56">
        <w:t xml:space="preserve">Figure </w:t>
      </w:r>
      <w:fldSimple w:instr=" SEQ Figure \* ARABIC ">
        <w:r w:rsidR="000728F9">
          <w:rPr>
            <w:noProof/>
          </w:rPr>
          <w:t>36</w:t>
        </w:r>
      </w:fldSimple>
      <w:r w:rsidRPr="002C0C56">
        <w:t xml:space="preserve"> - plot the data using the data as axis</w:t>
      </w:r>
      <w:bookmarkEnd w:id="130"/>
    </w:p>
    <w:p w14:paraId="07BCE9AF" w14:textId="77777777" w:rsidR="00B92EE9" w:rsidRPr="002C0C56" w:rsidRDefault="00B92EE9" w:rsidP="00B92EE9">
      <w:pPr>
        <w:keepNext/>
      </w:pPr>
      <w:r w:rsidRPr="002C0C56">
        <w:rPr>
          <w:noProof/>
        </w:rPr>
        <w:drawing>
          <wp:inline distT="0" distB="0" distL="0" distR="0" wp14:anchorId="0295D77C" wp14:editId="4B80E4C6">
            <wp:extent cx="5731510" cy="3870960"/>
            <wp:effectExtent l="0" t="0" r="2540" b="0"/>
            <wp:docPr id="1138756728"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56728" name="Picture 1" descr="A screen shot of a graph&#10;&#10;AI-generated content may be incorrect."/>
                    <pic:cNvPicPr/>
                  </pic:nvPicPr>
                  <pic:blipFill>
                    <a:blip r:embed="rId54"/>
                    <a:stretch>
                      <a:fillRect/>
                    </a:stretch>
                  </pic:blipFill>
                  <pic:spPr>
                    <a:xfrm>
                      <a:off x="0" y="0"/>
                      <a:ext cx="5731510" cy="3870960"/>
                    </a:xfrm>
                    <a:prstGeom prst="rect">
                      <a:avLst/>
                    </a:prstGeom>
                  </pic:spPr>
                </pic:pic>
              </a:graphicData>
            </a:graphic>
          </wp:inline>
        </w:drawing>
      </w:r>
    </w:p>
    <w:p w14:paraId="3E9C8454" w14:textId="4DC689E6" w:rsidR="00B92EE9" w:rsidRPr="002C0C56" w:rsidRDefault="00B92EE9" w:rsidP="00B92EE9">
      <w:pPr>
        <w:pStyle w:val="Caption"/>
      </w:pPr>
      <w:bookmarkStart w:id="131" w:name="_Toc216688736"/>
      <w:r w:rsidRPr="002C0C56">
        <w:t xml:space="preserve">Figure </w:t>
      </w:r>
      <w:fldSimple w:instr=" SEQ Figure \* ARABIC ">
        <w:r w:rsidR="000728F9">
          <w:rPr>
            <w:noProof/>
          </w:rPr>
          <w:t>37</w:t>
        </w:r>
      </w:fldSimple>
      <w:r w:rsidRPr="002C0C56">
        <w:t xml:space="preserve"> - graph to show the results</w:t>
      </w:r>
      <w:bookmarkEnd w:id="131"/>
    </w:p>
    <w:p w14:paraId="175C6AA3" w14:textId="2047CC27" w:rsidR="000B57AE" w:rsidRPr="002C0C56" w:rsidRDefault="000B57AE" w:rsidP="000B57AE">
      <w:pPr>
        <w:pStyle w:val="Caption"/>
      </w:pPr>
    </w:p>
    <w:p w14:paraId="1E08B907" w14:textId="77777777" w:rsidR="0026747D" w:rsidRPr="002C0C56" w:rsidRDefault="0026747D">
      <w:pPr>
        <w:rPr>
          <w:rFonts w:eastAsiaTheme="majorEastAsia" w:cstheme="majorBidi"/>
          <w:color w:val="0F4761" w:themeColor="accent1" w:themeShade="BF"/>
          <w:sz w:val="28"/>
          <w:szCs w:val="28"/>
        </w:rPr>
      </w:pPr>
      <w:r w:rsidRPr="002C0C56">
        <w:br w:type="page"/>
      </w:r>
    </w:p>
    <w:p w14:paraId="3BF6D2CD" w14:textId="77777777" w:rsidR="0026747D" w:rsidRPr="002C0C56" w:rsidRDefault="0026747D" w:rsidP="0026747D">
      <w:pPr>
        <w:pStyle w:val="Heading2"/>
      </w:pPr>
      <w:bookmarkStart w:id="132" w:name="_Toc216688688"/>
      <w:r w:rsidRPr="002C0C56">
        <w:lastRenderedPageBreak/>
        <w:t>2</w:t>
      </w:r>
      <w:r w:rsidRPr="002C0C56">
        <w:rPr>
          <w:vertAlign w:val="superscript"/>
        </w:rPr>
        <w:t>nd</w:t>
      </w:r>
      <w:r w:rsidRPr="002C0C56">
        <w:t xml:space="preserve"> edition</w:t>
      </w:r>
      <w:bookmarkEnd w:id="132"/>
      <w:r w:rsidRPr="002C0C56">
        <w:t xml:space="preserve"> </w:t>
      </w:r>
    </w:p>
    <w:p w14:paraId="604F1034" w14:textId="77777777" w:rsidR="00141ADF" w:rsidRPr="002C0C56" w:rsidRDefault="00BC587F" w:rsidP="00141ADF">
      <w:pPr>
        <w:keepNext/>
      </w:pPr>
      <w:r w:rsidRPr="002C0C56">
        <w:rPr>
          <w:noProof/>
        </w:rPr>
        <w:drawing>
          <wp:inline distT="0" distB="0" distL="0" distR="0" wp14:anchorId="418E6865" wp14:editId="47F86CE7">
            <wp:extent cx="5731510" cy="2484120"/>
            <wp:effectExtent l="0" t="0" r="2540" b="0"/>
            <wp:docPr id="211391184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11844" name="Picture 1" descr="A screen shot of a computer&#10;&#10;AI-generated content may be incorrect."/>
                    <pic:cNvPicPr/>
                  </pic:nvPicPr>
                  <pic:blipFill>
                    <a:blip r:embed="rId55"/>
                    <a:stretch>
                      <a:fillRect/>
                    </a:stretch>
                  </pic:blipFill>
                  <pic:spPr>
                    <a:xfrm>
                      <a:off x="0" y="0"/>
                      <a:ext cx="5731510" cy="2484120"/>
                    </a:xfrm>
                    <a:prstGeom prst="rect">
                      <a:avLst/>
                    </a:prstGeom>
                  </pic:spPr>
                </pic:pic>
              </a:graphicData>
            </a:graphic>
          </wp:inline>
        </w:drawing>
      </w:r>
    </w:p>
    <w:p w14:paraId="61D7D563" w14:textId="6E075FBC" w:rsidR="00F061A4" w:rsidRPr="002C0C56" w:rsidRDefault="00141ADF" w:rsidP="00141ADF">
      <w:pPr>
        <w:pStyle w:val="Caption"/>
      </w:pPr>
      <w:bookmarkStart w:id="133" w:name="_Toc216688737"/>
      <w:r w:rsidRPr="002C0C56">
        <w:t xml:space="preserve">Figure </w:t>
      </w:r>
      <w:fldSimple w:instr=" SEQ Figure \* ARABIC ">
        <w:r w:rsidR="000728F9">
          <w:rPr>
            <w:noProof/>
          </w:rPr>
          <w:t>38</w:t>
        </w:r>
      </w:fldSimple>
      <w:r w:rsidRPr="002C0C56">
        <w:t xml:space="preserve"> - prop.csv - list of property data</w:t>
      </w:r>
      <w:bookmarkEnd w:id="133"/>
    </w:p>
    <w:p w14:paraId="32F3A748" w14:textId="77777777" w:rsidR="00141ADF" w:rsidRPr="002C0C56" w:rsidRDefault="00F061A4" w:rsidP="00141ADF">
      <w:pPr>
        <w:keepNext/>
      </w:pPr>
      <w:r w:rsidRPr="002C0C56">
        <w:rPr>
          <w:noProof/>
        </w:rPr>
        <w:lastRenderedPageBreak/>
        <w:drawing>
          <wp:inline distT="0" distB="0" distL="0" distR="0" wp14:anchorId="50101950" wp14:editId="09344D0B">
            <wp:extent cx="3019846" cy="7135221"/>
            <wp:effectExtent l="0" t="0" r="9525" b="8890"/>
            <wp:docPr id="923679845"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79845" name="Picture 1" descr="A screenshot of a table&#10;&#10;AI-generated content may be incorrect."/>
                    <pic:cNvPicPr/>
                  </pic:nvPicPr>
                  <pic:blipFill>
                    <a:blip r:embed="rId56"/>
                    <a:stretch>
                      <a:fillRect/>
                    </a:stretch>
                  </pic:blipFill>
                  <pic:spPr>
                    <a:xfrm>
                      <a:off x="0" y="0"/>
                      <a:ext cx="3019846" cy="7135221"/>
                    </a:xfrm>
                    <a:prstGeom prst="rect">
                      <a:avLst/>
                    </a:prstGeom>
                  </pic:spPr>
                </pic:pic>
              </a:graphicData>
            </a:graphic>
          </wp:inline>
        </w:drawing>
      </w:r>
    </w:p>
    <w:p w14:paraId="7A4A4F19" w14:textId="22D71FF8" w:rsidR="00B53FEE" w:rsidRPr="002C0C56" w:rsidRDefault="00141ADF" w:rsidP="00141ADF">
      <w:pPr>
        <w:pStyle w:val="Caption"/>
      </w:pPr>
      <w:bookmarkStart w:id="134" w:name="_Toc216688738"/>
      <w:r w:rsidRPr="002C0C56">
        <w:t xml:space="preserve">Figure </w:t>
      </w:r>
      <w:fldSimple w:instr=" SEQ Figure \* ARABIC ">
        <w:r w:rsidR="000728F9">
          <w:rPr>
            <w:noProof/>
          </w:rPr>
          <w:t>39</w:t>
        </w:r>
      </w:fldSimple>
      <w:r w:rsidRPr="002C0C56">
        <w:t xml:space="preserve"> - prop.csv - number of rooms and size</w:t>
      </w:r>
      <w:bookmarkEnd w:id="134"/>
    </w:p>
    <w:p w14:paraId="12BF15F0" w14:textId="77777777" w:rsidR="00B76915" w:rsidRPr="002C0C56" w:rsidRDefault="00B53FEE" w:rsidP="00B76915">
      <w:pPr>
        <w:keepNext/>
      </w:pPr>
      <w:r w:rsidRPr="002C0C56">
        <w:rPr>
          <w:noProof/>
        </w:rPr>
        <w:lastRenderedPageBreak/>
        <w:drawing>
          <wp:inline distT="0" distB="0" distL="0" distR="0" wp14:anchorId="49270601" wp14:editId="15D992D3">
            <wp:extent cx="5677692" cy="2867425"/>
            <wp:effectExtent l="0" t="0" r="0" b="9525"/>
            <wp:docPr id="1139432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3295" name="Picture 1" descr="A screen shot of a computer program&#10;&#10;AI-generated content may be incorrect."/>
                    <pic:cNvPicPr/>
                  </pic:nvPicPr>
                  <pic:blipFill>
                    <a:blip r:embed="rId57"/>
                    <a:stretch>
                      <a:fillRect/>
                    </a:stretch>
                  </pic:blipFill>
                  <pic:spPr>
                    <a:xfrm>
                      <a:off x="0" y="0"/>
                      <a:ext cx="5677692" cy="2867425"/>
                    </a:xfrm>
                    <a:prstGeom prst="rect">
                      <a:avLst/>
                    </a:prstGeom>
                  </pic:spPr>
                </pic:pic>
              </a:graphicData>
            </a:graphic>
          </wp:inline>
        </w:drawing>
      </w:r>
    </w:p>
    <w:p w14:paraId="46202236" w14:textId="39D70E24" w:rsidR="00B53FEE" w:rsidRPr="002C0C56" w:rsidRDefault="00B76915" w:rsidP="00B76915">
      <w:pPr>
        <w:pStyle w:val="Caption"/>
      </w:pPr>
      <w:bookmarkStart w:id="135" w:name="_Toc216688739"/>
      <w:r w:rsidRPr="002C0C56">
        <w:t xml:space="preserve">Figure </w:t>
      </w:r>
      <w:fldSimple w:instr=" SEQ Figure \* ARABIC ">
        <w:r w:rsidR="000728F9">
          <w:rPr>
            <w:noProof/>
          </w:rPr>
          <w:t>40</w:t>
        </w:r>
      </w:fldSimple>
      <w:r w:rsidRPr="002C0C56">
        <w:t xml:space="preserve"> - load the excel files</w:t>
      </w:r>
      <w:bookmarkEnd w:id="135"/>
    </w:p>
    <w:p w14:paraId="17735C01" w14:textId="77777777" w:rsidR="00B76915" w:rsidRPr="002C0C56" w:rsidRDefault="00B53FEE" w:rsidP="00B76915">
      <w:pPr>
        <w:keepNext/>
      </w:pPr>
      <w:r w:rsidRPr="002C0C56">
        <w:rPr>
          <w:noProof/>
        </w:rPr>
        <w:drawing>
          <wp:inline distT="0" distB="0" distL="0" distR="0" wp14:anchorId="2380CE34" wp14:editId="76B6282E">
            <wp:extent cx="5731510" cy="4099560"/>
            <wp:effectExtent l="0" t="0" r="2540" b="0"/>
            <wp:docPr id="18713080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08054" name="Picture 1" descr="A computer screen shot of a program code&#10;&#10;AI-generated content may be incorrect."/>
                    <pic:cNvPicPr/>
                  </pic:nvPicPr>
                  <pic:blipFill>
                    <a:blip r:embed="rId58"/>
                    <a:stretch>
                      <a:fillRect/>
                    </a:stretch>
                  </pic:blipFill>
                  <pic:spPr>
                    <a:xfrm>
                      <a:off x="0" y="0"/>
                      <a:ext cx="5731510" cy="4099560"/>
                    </a:xfrm>
                    <a:prstGeom prst="rect">
                      <a:avLst/>
                    </a:prstGeom>
                  </pic:spPr>
                </pic:pic>
              </a:graphicData>
            </a:graphic>
          </wp:inline>
        </w:drawing>
      </w:r>
    </w:p>
    <w:p w14:paraId="6E701783" w14:textId="10EA5E2A" w:rsidR="00B53FEE" w:rsidRPr="002C0C56" w:rsidRDefault="00B76915" w:rsidP="00B76915">
      <w:pPr>
        <w:pStyle w:val="Caption"/>
      </w:pPr>
      <w:bookmarkStart w:id="136" w:name="_Toc216688740"/>
      <w:r w:rsidRPr="002C0C56">
        <w:t xml:space="preserve">Figure </w:t>
      </w:r>
      <w:fldSimple w:instr=" SEQ Figure \* ARABIC ">
        <w:r w:rsidR="000728F9">
          <w:rPr>
            <w:noProof/>
          </w:rPr>
          <w:t>41</w:t>
        </w:r>
      </w:fldSimple>
      <w:r w:rsidRPr="002C0C56">
        <w:t xml:space="preserve"> - clean the data removing £ signs and empty rows</w:t>
      </w:r>
      <w:bookmarkEnd w:id="136"/>
    </w:p>
    <w:p w14:paraId="3C34D026" w14:textId="77777777" w:rsidR="00B76915" w:rsidRPr="002C0C56" w:rsidRDefault="00B53FEE" w:rsidP="00B76915">
      <w:pPr>
        <w:keepNext/>
      </w:pPr>
      <w:r w:rsidRPr="002C0C56">
        <w:rPr>
          <w:noProof/>
        </w:rPr>
        <w:lastRenderedPageBreak/>
        <w:drawing>
          <wp:inline distT="0" distB="0" distL="0" distR="0" wp14:anchorId="2FDA3D8B" wp14:editId="3651CA2B">
            <wp:extent cx="5731510" cy="1836420"/>
            <wp:effectExtent l="0" t="0" r="2540" b="0"/>
            <wp:docPr id="98751809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18098" name="Picture 1" descr="A screen shot of a computer code&#10;&#10;AI-generated content may be incorrect."/>
                    <pic:cNvPicPr/>
                  </pic:nvPicPr>
                  <pic:blipFill>
                    <a:blip r:embed="rId59"/>
                    <a:stretch>
                      <a:fillRect/>
                    </a:stretch>
                  </pic:blipFill>
                  <pic:spPr>
                    <a:xfrm>
                      <a:off x="0" y="0"/>
                      <a:ext cx="5731510" cy="1836420"/>
                    </a:xfrm>
                    <a:prstGeom prst="rect">
                      <a:avLst/>
                    </a:prstGeom>
                  </pic:spPr>
                </pic:pic>
              </a:graphicData>
            </a:graphic>
          </wp:inline>
        </w:drawing>
      </w:r>
    </w:p>
    <w:p w14:paraId="5DB0F154" w14:textId="72CFA457" w:rsidR="00E11645" w:rsidRPr="002C0C56" w:rsidRDefault="00B76915" w:rsidP="00B76915">
      <w:pPr>
        <w:pStyle w:val="Caption"/>
      </w:pPr>
      <w:bookmarkStart w:id="137" w:name="_Toc216688741"/>
      <w:r w:rsidRPr="002C0C56">
        <w:t xml:space="preserve">Figure </w:t>
      </w:r>
      <w:fldSimple w:instr=" SEQ Figure \* ARABIC ">
        <w:r w:rsidR="000728F9">
          <w:rPr>
            <w:noProof/>
          </w:rPr>
          <w:t>42</w:t>
        </w:r>
      </w:fldSimple>
      <w:r w:rsidRPr="002C0C56">
        <w:t xml:space="preserve"> - clean prop.csv data</w:t>
      </w:r>
      <w:bookmarkEnd w:id="137"/>
    </w:p>
    <w:p w14:paraId="1595FCBC" w14:textId="77777777" w:rsidR="00B76915" w:rsidRPr="002C0C56" w:rsidRDefault="00E11645" w:rsidP="00B76915">
      <w:pPr>
        <w:keepNext/>
      </w:pPr>
      <w:r w:rsidRPr="002C0C56">
        <w:rPr>
          <w:noProof/>
        </w:rPr>
        <w:drawing>
          <wp:inline distT="0" distB="0" distL="0" distR="0" wp14:anchorId="2195E934" wp14:editId="17DB3A73">
            <wp:extent cx="5731510" cy="2527300"/>
            <wp:effectExtent l="0" t="0" r="2540" b="6350"/>
            <wp:docPr id="11482742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74230" name="Picture 1" descr="A screen shot of a computer&#10;&#10;AI-generated content may be incorrect."/>
                    <pic:cNvPicPr/>
                  </pic:nvPicPr>
                  <pic:blipFill>
                    <a:blip r:embed="rId60"/>
                    <a:stretch>
                      <a:fillRect/>
                    </a:stretch>
                  </pic:blipFill>
                  <pic:spPr>
                    <a:xfrm>
                      <a:off x="0" y="0"/>
                      <a:ext cx="5731510" cy="2527300"/>
                    </a:xfrm>
                    <a:prstGeom prst="rect">
                      <a:avLst/>
                    </a:prstGeom>
                  </pic:spPr>
                </pic:pic>
              </a:graphicData>
            </a:graphic>
          </wp:inline>
        </w:drawing>
      </w:r>
    </w:p>
    <w:p w14:paraId="40F5B133" w14:textId="6380B683" w:rsidR="00E11645" w:rsidRPr="002C0C56" w:rsidRDefault="00B76915" w:rsidP="00B76915">
      <w:pPr>
        <w:pStyle w:val="Caption"/>
      </w:pPr>
      <w:bookmarkStart w:id="138" w:name="_Toc216688742"/>
      <w:r w:rsidRPr="002C0C56">
        <w:t xml:space="preserve">Figure </w:t>
      </w:r>
      <w:fldSimple w:instr=" SEQ Figure \* ARABIC ">
        <w:r w:rsidR="000728F9">
          <w:rPr>
            <w:noProof/>
          </w:rPr>
          <w:t>43</w:t>
        </w:r>
      </w:fldSimple>
      <w:r w:rsidRPr="002C0C56">
        <w:t xml:space="preserve"> - put property types into categories</w:t>
      </w:r>
      <w:bookmarkEnd w:id="138"/>
    </w:p>
    <w:p w14:paraId="55BBC895" w14:textId="77777777" w:rsidR="003B2EC2" w:rsidRPr="002C0C56" w:rsidRDefault="00E11645" w:rsidP="003B2EC2">
      <w:pPr>
        <w:keepNext/>
      </w:pPr>
      <w:r w:rsidRPr="002C0C56">
        <w:rPr>
          <w:noProof/>
        </w:rPr>
        <w:drawing>
          <wp:inline distT="0" distB="0" distL="0" distR="0" wp14:anchorId="76E3F590" wp14:editId="4D276AA9">
            <wp:extent cx="5731510" cy="3041650"/>
            <wp:effectExtent l="0" t="0" r="2540" b="6350"/>
            <wp:docPr id="6731724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2491" name="Picture 1" descr="A screen shot of a computer program&#10;&#10;AI-generated content may be incorrect."/>
                    <pic:cNvPicPr/>
                  </pic:nvPicPr>
                  <pic:blipFill>
                    <a:blip r:embed="rId61"/>
                    <a:stretch>
                      <a:fillRect/>
                    </a:stretch>
                  </pic:blipFill>
                  <pic:spPr>
                    <a:xfrm>
                      <a:off x="0" y="0"/>
                      <a:ext cx="5731510" cy="3041650"/>
                    </a:xfrm>
                    <a:prstGeom prst="rect">
                      <a:avLst/>
                    </a:prstGeom>
                  </pic:spPr>
                </pic:pic>
              </a:graphicData>
            </a:graphic>
          </wp:inline>
        </w:drawing>
      </w:r>
    </w:p>
    <w:p w14:paraId="034C0ED6" w14:textId="4684CF4D" w:rsidR="001C3FD5" w:rsidRPr="002C0C56" w:rsidRDefault="003B2EC2" w:rsidP="003B2EC2">
      <w:pPr>
        <w:pStyle w:val="Caption"/>
      </w:pPr>
      <w:bookmarkStart w:id="139" w:name="_Toc216688743"/>
      <w:r w:rsidRPr="002C0C56">
        <w:t xml:space="preserve">Figure </w:t>
      </w:r>
      <w:fldSimple w:instr=" SEQ Figure \* ARABIC ">
        <w:r w:rsidR="000728F9">
          <w:rPr>
            <w:noProof/>
          </w:rPr>
          <w:t>44</w:t>
        </w:r>
      </w:fldSimple>
      <w:r w:rsidRPr="002C0C56">
        <w:t xml:space="preserve"> - combine the dates for </w:t>
      </w:r>
      <w:proofErr w:type="spellStart"/>
      <w:r w:rsidRPr="002C0C56">
        <w:t>hpi</w:t>
      </w:r>
      <w:proofErr w:type="spellEnd"/>
      <w:r w:rsidRPr="002C0C56">
        <w:t xml:space="preserve"> and sale date</w:t>
      </w:r>
      <w:bookmarkEnd w:id="139"/>
    </w:p>
    <w:p w14:paraId="6256C1ED" w14:textId="77777777" w:rsidR="003B2EC2" w:rsidRPr="002C0C56" w:rsidRDefault="001C3FD5" w:rsidP="003B2EC2">
      <w:pPr>
        <w:keepNext/>
      </w:pPr>
      <w:r w:rsidRPr="002C0C56">
        <w:rPr>
          <w:noProof/>
        </w:rPr>
        <w:lastRenderedPageBreak/>
        <w:drawing>
          <wp:inline distT="0" distB="0" distL="0" distR="0" wp14:anchorId="28145194" wp14:editId="100C9466">
            <wp:extent cx="5731510" cy="3402965"/>
            <wp:effectExtent l="0" t="0" r="2540" b="6985"/>
            <wp:docPr id="21137275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27526" name="Picture 1" descr="A screen shot of a computer program&#10;&#10;AI-generated content may be incorrect."/>
                    <pic:cNvPicPr/>
                  </pic:nvPicPr>
                  <pic:blipFill>
                    <a:blip r:embed="rId62"/>
                    <a:stretch>
                      <a:fillRect/>
                    </a:stretch>
                  </pic:blipFill>
                  <pic:spPr>
                    <a:xfrm>
                      <a:off x="0" y="0"/>
                      <a:ext cx="5731510" cy="3402965"/>
                    </a:xfrm>
                    <a:prstGeom prst="rect">
                      <a:avLst/>
                    </a:prstGeom>
                  </pic:spPr>
                </pic:pic>
              </a:graphicData>
            </a:graphic>
          </wp:inline>
        </w:drawing>
      </w:r>
    </w:p>
    <w:p w14:paraId="6973831D" w14:textId="2A08B2A5" w:rsidR="001C3FD5" w:rsidRPr="002C0C56" w:rsidRDefault="003B2EC2" w:rsidP="003B2EC2">
      <w:pPr>
        <w:pStyle w:val="Caption"/>
      </w:pPr>
      <w:bookmarkStart w:id="140" w:name="_Toc216688744"/>
      <w:r w:rsidRPr="002C0C56">
        <w:t xml:space="preserve">Figure </w:t>
      </w:r>
      <w:fldSimple w:instr=" SEQ Figure \* ARABIC ">
        <w:r w:rsidR="000728F9">
          <w:rPr>
            <w:noProof/>
          </w:rPr>
          <w:t>45</w:t>
        </w:r>
      </w:fldSimple>
      <w:r w:rsidRPr="002C0C56">
        <w:t xml:space="preserve"> - display property sale date and price against </w:t>
      </w:r>
      <w:proofErr w:type="spellStart"/>
      <w:r w:rsidRPr="002C0C56">
        <w:t>hpi</w:t>
      </w:r>
      <w:proofErr w:type="spellEnd"/>
      <w:r w:rsidRPr="002C0C56">
        <w:t xml:space="preserve"> at sale</w:t>
      </w:r>
      <w:bookmarkEnd w:id="140"/>
    </w:p>
    <w:p w14:paraId="74B436EB" w14:textId="77777777" w:rsidR="003B2EC2" w:rsidRPr="002C0C56" w:rsidRDefault="001C3FD5" w:rsidP="003B2EC2">
      <w:pPr>
        <w:keepNext/>
      </w:pPr>
      <w:r w:rsidRPr="002C0C56">
        <w:rPr>
          <w:noProof/>
        </w:rPr>
        <w:drawing>
          <wp:inline distT="0" distB="0" distL="0" distR="0" wp14:anchorId="3CEEDBAB" wp14:editId="5D805E28">
            <wp:extent cx="5731510" cy="2214245"/>
            <wp:effectExtent l="0" t="0" r="2540" b="0"/>
            <wp:docPr id="1045465679"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65679" name="Picture 1" descr="A black and white screen&#10;&#10;AI-generated content may be incorrect."/>
                    <pic:cNvPicPr/>
                  </pic:nvPicPr>
                  <pic:blipFill>
                    <a:blip r:embed="rId63"/>
                    <a:stretch>
                      <a:fillRect/>
                    </a:stretch>
                  </pic:blipFill>
                  <pic:spPr>
                    <a:xfrm>
                      <a:off x="0" y="0"/>
                      <a:ext cx="5731510" cy="2214245"/>
                    </a:xfrm>
                    <a:prstGeom prst="rect">
                      <a:avLst/>
                    </a:prstGeom>
                  </pic:spPr>
                </pic:pic>
              </a:graphicData>
            </a:graphic>
          </wp:inline>
        </w:drawing>
      </w:r>
    </w:p>
    <w:p w14:paraId="3505F016" w14:textId="14B183D8" w:rsidR="00E460D9" w:rsidRPr="002C0C56" w:rsidRDefault="003B2EC2" w:rsidP="003B2EC2">
      <w:pPr>
        <w:pStyle w:val="Caption"/>
      </w:pPr>
      <w:bookmarkStart w:id="141" w:name="_Toc216688745"/>
      <w:r w:rsidRPr="002C0C56">
        <w:t xml:space="preserve">Figure </w:t>
      </w:r>
      <w:fldSimple w:instr=" SEQ Figure \* ARABIC ">
        <w:r w:rsidR="000728F9">
          <w:rPr>
            <w:noProof/>
          </w:rPr>
          <w:t>46</w:t>
        </w:r>
      </w:fldSimple>
      <w:r w:rsidRPr="002C0C56">
        <w:t xml:space="preserve"> - results of first 10 rows</w:t>
      </w:r>
      <w:bookmarkEnd w:id="141"/>
    </w:p>
    <w:p w14:paraId="698F9BFB" w14:textId="77777777" w:rsidR="00E460D9" w:rsidRPr="002C0C56" w:rsidRDefault="00E460D9">
      <w:r w:rsidRPr="002C0C56">
        <w:br w:type="page"/>
      </w:r>
    </w:p>
    <w:p w14:paraId="7C23D72D" w14:textId="77777777" w:rsidR="00215283" w:rsidRPr="002C0C56" w:rsidRDefault="00215283" w:rsidP="00E460D9">
      <w:pPr>
        <w:pStyle w:val="Heading2"/>
      </w:pPr>
      <w:bookmarkStart w:id="142" w:name="_Toc216688689"/>
      <w:r w:rsidRPr="002C0C56">
        <w:lastRenderedPageBreak/>
        <w:t>3</w:t>
      </w:r>
      <w:r w:rsidRPr="002C0C56">
        <w:rPr>
          <w:vertAlign w:val="superscript"/>
        </w:rPr>
        <w:t>rd</w:t>
      </w:r>
      <w:r w:rsidRPr="002C0C56">
        <w:t xml:space="preserve"> edition</w:t>
      </w:r>
      <w:bookmarkEnd w:id="142"/>
      <w:r w:rsidRPr="002C0C56">
        <w:t xml:space="preserve"> </w:t>
      </w:r>
    </w:p>
    <w:p w14:paraId="1D01B5DA" w14:textId="77777777" w:rsidR="003B2EC2" w:rsidRPr="002C0C56" w:rsidRDefault="00215283" w:rsidP="003B2EC2">
      <w:pPr>
        <w:keepNext/>
      </w:pPr>
      <w:r w:rsidRPr="002C0C56">
        <w:rPr>
          <w:noProof/>
        </w:rPr>
        <w:drawing>
          <wp:inline distT="0" distB="0" distL="0" distR="0" wp14:anchorId="6AA2970B" wp14:editId="1DC1B2CE">
            <wp:extent cx="5731510" cy="3099435"/>
            <wp:effectExtent l="0" t="0" r="2540" b="5715"/>
            <wp:docPr id="19775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428" name=""/>
                    <pic:cNvPicPr/>
                  </pic:nvPicPr>
                  <pic:blipFill>
                    <a:blip r:embed="rId64"/>
                    <a:stretch>
                      <a:fillRect/>
                    </a:stretch>
                  </pic:blipFill>
                  <pic:spPr>
                    <a:xfrm>
                      <a:off x="0" y="0"/>
                      <a:ext cx="5731510" cy="3099435"/>
                    </a:xfrm>
                    <a:prstGeom prst="rect">
                      <a:avLst/>
                    </a:prstGeom>
                  </pic:spPr>
                </pic:pic>
              </a:graphicData>
            </a:graphic>
          </wp:inline>
        </w:drawing>
      </w:r>
    </w:p>
    <w:p w14:paraId="78C48289" w14:textId="414F24D3" w:rsidR="009779D3" w:rsidRPr="002C0C56" w:rsidRDefault="003B2EC2" w:rsidP="003B2EC2">
      <w:pPr>
        <w:pStyle w:val="Caption"/>
      </w:pPr>
      <w:bookmarkStart w:id="143" w:name="_Toc216688746"/>
      <w:r w:rsidRPr="002C0C56">
        <w:t xml:space="preserve">Figure </w:t>
      </w:r>
      <w:fldSimple w:instr=" SEQ Figure \* ARABIC ">
        <w:r w:rsidR="000728F9">
          <w:rPr>
            <w:noProof/>
          </w:rPr>
          <w:t>47</w:t>
        </w:r>
      </w:fldSimple>
      <w:r w:rsidRPr="002C0C56">
        <w:t xml:space="preserve"> - library needed</w:t>
      </w:r>
      <w:bookmarkEnd w:id="143"/>
    </w:p>
    <w:p w14:paraId="138AF44B" w14:textId="77777777" w:rsidR="00380D8A" w:rsidRPr="002C0C56" w:rsidRDefault="009779D3" w:rsidP="00380D8A">
      <w:pPr>
        <w:keepNext/>
      </w:pPr>
      <w:r w:rsidRPr="002C0C56">
        <w:rPr>
          <w:noProof/>
        </w:rPr>
        <w:lastRenderedPageBreak/>
        <w:drawing>
          <wp:inline distT="0" distB="0" distL="0" distR="0" wp14:anchorId="3C7D76AD" wp14:editId="5B984CD8">
            <wp:extent cx="5731510" cy="6308090"/>
            <wp:effectExtent l="0" t="0" r="2540" b="0"/>
            <wp:docPr id="50208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83379" name=""/>
                    <pic:cNvPicPr/>
                  </pic:nvPicPr>
                  <pic:blipFill>
                    <a:blip r:embed="rId65"/>
                    <a:stretch>
                      <a:fillRect/>
                    </a:stretch>
                  </pic:blipFill>
                  <pic:spPr>
                    <a:xfrm>
                      <a:off x="0" y="0"/>
                      <a:ext cx="5731510" cy="6308090"/>
                    </a:xfrm>
                    <a:prstGeom prst="rect">
                      <a:avLst/>
                    </a:prstGeom>
                  </pic:spPr>
                </pic:pic>
              </a:graphicData>
            </a:graphic>
          </wp:inline>
        </w:drawing>
      </w:r>
    </w:p>
    <w:p w14:paraId="248D492F" w14:textId="010CF22D" w:rsidR="00C828B7" w:rsidRPr="002C0C56" w:rsidRDefault="00380D8A" w:rsidP="00380D8A">
      <w:pPr>
        <w:pStyle w:val="Caption"/>
      </w:pPr>
      <w:bookmarkStart w:id="144" w:name="_Toc216688747"/>
      <w:r w:rsidRPr="002C0C56">
        <w:t xml:space="preserve">Figure </w:t>
      </w:r>
      <w:fldSimple w:instr=" SEQ Figure \* ARABIC ">
        <w:r w:rsidR="000728F9">
          <w:rPr>
            <w:noProof/>
          </w:rPr>
          <w:t>48</w:t>
        </w:r>
      </w:fldSimple>
      <w:r w:rsidRPr="002C0C56">
        <w:t xml:space="preserve"> - clean the data</w:t>
      </w:r>
      <w:r w:rsidR="002A3E2A" w:rsidRPr="002C0C56">
        <w:t xml:space="preserve"> from </w:t>
      </w:r>
      <w:proofErr w:type="spellStart"/>
      <w:r w:rsidR="002A3E2A" w:rsidRPr="002C0C56">
        <w:t>hpi</w:t>
      </w:r>
      <w:bookmarkEnd w:id="144"/>
      <w:proofErr w:type="spellEnd"/>
    </w:p>
    <w:p w14:paraId="01BDBDC2" w14:textId="77777777" w:rsidR="002A3E2A" w:rsidRPr="002C0C56" w:rsidRDefault="00C828B7" w:rsidP="002A3E2A">
      <w:pPr>
        <w:keepNext/>
      </w:pPr>
      <w:r w:rsidRPr="002C0C56">
        <w:rPr>
          <w:noProof/>
        </w:rPr>
        <w:drawing>
          <wp:inline distT="0" distB="0" distL="0" distR="0" wp14:anchorId="4F69CD2D" wp14:editId="62AF6D8E">
            <wp:extent cx="5731510" cy="1310005"/>
            <wp:effectExtent l="0" t="0" r="2540" b="4445"/>
            <wp:docPr id="132794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2338" name=""/>
                    <pic:cNvPicPr/>
                  </pic:nvPicPr>
                  <pic:blipFill>
                    <a:blip r:embed="rId66"/>
                    <a:stretch>
                      <a:fillRect/>
                    </a:stretch>
                  </pic:blipFill>
                  <pic:spPr>
                    <a:xfrm>
                      <a:off x="0" y="0"/>
                      <a:ext cx="5731510" cy="1310005"/>
                    </a:xfrm>
                    <a:prstGeom prst="rect">
                      <a:avLst/>
                    </a:prstGeom>
                  </pic:spPr>
                </pic:pic>
              </a:graphicData>
            </a:graphic>
          </wp:inline>
        </w:drawing>
      </w:r>
    </w:p>
    <w:p w14:paraId="30E46671" w14:textId="541566E1" w:rsidR="007E73E6" w:rsidRPr="002C0C56" w:rsidRDefault="002A3E2A" w:rsidP="002A3E2A">
      <w:pPr>
        <w:pStyle w:val="Caption"/>
      </w:pPr>
      <w:bookmarkStart w:id="145" w:name="_Toc216688748"/>
      <w:r w:rsidRPr="002C0C56">
        <w:t xml:space="preserve">Figure </w:t>
      </w:r>
      <w:fldSimple w:instr=" SEQ Figure \* ARABIC ">
        <w:r w:rsidR="000728F9">
          <w:rPr>
            <w:noProof/>
          </w:rPr>
          <w:t>49</w:t>
        </w:r>
      </w:fldSimple>
      <w:r w:rsidRPr="002C0C56">
        <w:t xml:space="preserve"> - clean property data</w:t>
      </w:r>
      <w:bookmarkEnd w:id="145"/>
    </w:p>
    <w:p w14:paraId="3C272B20" w14:textId="77777777" w:rsidR="002A3E2A" w:rsidRPr="002C0C56" w:rsidRDefault="007E73E6" w:rsidP="002A3E2A">
      <w:pPr>
        <w:keepNext/>
      </w:pPr>
      <w:r w:rsidRPr="002C0C56">
        <w:rPr>
          <w:noProof/>
        </w:rPr>
        <w:lastRenderedPageBreak/>
        <w:drawing>
          <wp:inline distT="0" distB="0" distL="0" distR="0" wp14:anchorId="6115C416" wp14:editId="0D26916E">
            <wp:extent cx="5731510" cy="2128520"/>
            <wp:effectExtent l="0" t="0" r="2540" b="5080"/>
            <wp:docPr id="90070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02781" name=""/>
                    <pic:cNvPicPr/>
                  </pic:nvPicPr>
                  <pic:blipFill>
                    <a:blip r:embed="rId67"/>
                    <a:stretch>
                      <a:fillRect/>
                    </a:stretch>
                  </pic:blipFill>
                  <pic:spPr>
                    <a:xfrm>
                      <a:off x="0" y="0"/>
                      <a:ext cx="5731510" cy="2128520"/>
                    </a:xfrm>
                    <a:prstGeom prst="rect">
                      <a:avLst/>
                    </a:prstGeom>
                  </pic:spPr>
                </pic:pic>
              </a:graphicData>
            </a:graphic>
          </wp:inline>
        </w:drawing>
      </w:r>
    </w:p>
    <w:p w14:paraId="45F23BC1" w14:textId="69AD9D23" w:rsidR="007E73E6" w:rsidRPr="002C0C56" w:rsidRDefault="002A3E2A" w:rsidP="002A3E2A">
      <w:pPr>
        <w:pStyle w:val="Caption"/>
      </w:pPr>
      <w:bookmarkStart w:id="146" w:name="_Toc216688749"/>
      <w:r w:rsidRPr="002C0C56">
        <w:t xml:space="preserve">Figure </w:t>
      </w:r>
      <w:fldSimple w:instr=" SEQ Figure \* ARABIC ">
        <w:r w:rsidR="000728F9">
          <w:rPr>
            <w:noProof/>
          </w:rPr>
          <w:t>50</w:t>
        </w:r>
      </w:fldSimple>
      <w:r w:rsidRPr="002C0C56">
        <w:t xml:space="preserve"> - put property types into </w:t>
      </w:r>
      <w:proofErr w:type="spellStart"/>
      <w:r w:rsidRPr="002C0C56">
        <w:t>catorgories</w:t>
      </w:r>
      <w:bookmarkEnd w:id="146"/>
      <w:proofErr w:type="spellEnd"/>
    </w:p>
    <w:p w14:paraId="2FCC3684" w14:textId="77777777" w:rsidR="002A3E2A" w:rsidRPr="002C0C56" w:rsidRDefault="007E73E6" w:rsidP="002A3E2A">
      <w:pPr>
        <w:keepNext/>
      </w:pPr>
      <w:r w:rsidRPr="002C0C56">
        <w:rPr>
          <w:noProof/>
        </w:rPr>
        <w:drawing>
          <wp:inline distT="0" distB="0" distL="0" distR="0" wp14:anchorId="2615A5B5" wp14:editId="07F86540">
            <wp:extent cx="5731510" cy="3945255"/>
            <wp:effectExtent l="0" t="0" r="2540" b="0"/>
            <wp:docPr id="11378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61586" name=""/>
                    <pic:cNvPicPr/>
                  </pic:nvPicPr>
                  <pic:blipFill>
                    <a:blip r:embed="rId68"/>
                    <a:stretch>
                      <a:fillRect/>
                    </a:stretch>
                  </pic:blipFill>
                  <pic:spPr>
                    <a:xfrm>
                      <a:off x="0" y="0"/>
                      <a:ext cx="5731510" cy="3945255"/>
                    </a:xfrm>
                    <a:prstGeom prst="rect">
                      <a:avLst/>
                    </a:prstGeom>
                  </pic:spPr>
                </pic:pic>
              </a:graphicData>
            </a:graphic>
          </wp:inline>
        </w:drawing>
      </w:r>
    </w:p>
    <w:p w14:paraId="2179B260" w14:textId="1E4E193D" w:rsidR="003A0BAE" w:rsidRPr="002C0C56" w:rsidRDefault="002A3E2A" w:rsidP="002A3E2A">
      <w:pPr>
        <w:pStyle w:val="Caption"/>
      </w:pPr>
      <w:bookmarkStart w:id="147" w:name="_Toc216688750"/>
      <w:r w:rsidRPr="002C0C56">
        <w:t xml:space="preserve">Figure </w:t>
      </w:r>
      <w:fldSimple w:instr=" SEQ Figure \* ARABIC ">
        <w:r w:rsidR="000728F9">
          <w:rPr>
            <w:noProof/>
          </w:rPr>
          <w:t>51</w:t>
        </w:r>
      </w:fldSimple>
      <w:r w:rsidRPr="002C0C56">
        <w:t xml:space="preserve"> - merge sale date against </w:t>
      </w:r>
      <w:proofErr w:type="spellStart"/>
      <w:r w:rsidRPr="002C0C56">
        <w:t>hpi</w:t>
      </w:r>
      <w:proofErr w:type="spellEnd"/>
      <w:r w:rsidRPr="002C0C56">
        <w:t xml:space="preserve"> at sale</w:t>
      </w:r>
      <w:bookmarkEnd w:id="147"/>
    </w:p>
    <w:p w14:paraId="69630FBD" w14:textId="77777777" w:rsidR="00E35B7A" w:rsidRPr="002C0C56" w:rsidRDefault="003A0BAE" w:rsidP="00E35B7A">
      <w:pPr>
        <w:keepNext/>
      </w:pPr>
      <w:r w:rsidRPr="002C0C56">
        <w:rPr>
          <w:noProof/>
        </w:rPr>
        <w:lastRenderedPageBreak/>
        <w:drawing>
          <wp:inline distT="0" distB="0" distL="0" distR="0" wp14:anchorId="112BF79F" wp14:editId="35B6FA35">
            <wp:extent cx="5731510" cy="2326640"/>
            <wp:effectExtent l="0" t="0" r="2540" b="0"/>
            <wp:docPr id="101994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44458" name=""/>
                    <pic:cNvPicPr/>
                  </pic:nvPicPr>
                  <pic:blipFill>
                    <a:blip r:embed="rId69"/>
                    <a:stretch>
                      <a:fillRect/>
                    </a:stretch>
                  </pic:blipFill>
                  <pic:spPr>
                    <a:xfrm>
                      <a:off x="0" y="0"/>
                      <a:ext cx="5731510" cy="2326640"/>
                    </a:xfrm>
                    <a:prstGeom prst="rect">
                      <a:avLst/>
                    </a:prstGeom>
                  </pic:spPr>
                </pic:pic>
              </a:graphicData>
            </a:graphic>
          </wp:inline>
        </w:drawing>
      </w:r>
    </w:p>
    <w:p w14:paraId="4F7E2497" w14:textId="6C05AED2" w:rsidR="003A0BAE" w:rsidRPr="002C0C56" w:rsidRDefault="00E35B7A" w:rsidP="00E35B7A">
      <w:pPr>
        <w:pStyle w:val="Caption"/>
      </w:pPr>
      <w:bookmarkStart w:id="148" w:name="_Toc216688751"/>
      <w:r w:rsidRPr="002C0C56">
        <w:t xml:space="preserve">Figure </w:t>
      </w:r>
      <w:fldSimple w:instr=" SEQ Figure \* ARABIC ">
        <w:r w:rsidR="000728F9">
          <w:rPr>
            <w:noProof/>
          </w:rPr>
          <w:t>52</w:t>
        </w:r>
      </w:fldSimple>
      <w:r w:rsidRPr="002C0C56">
        <w:t xml:space="preserve"> - create a final dataset to use for training</w:t>
      </w:r>
      <w:bookmarkEnd w:id="148"/>
    </w:p>
    <w:p w14:paraId="40C37AA1" w14:textId="77777777" w:rsidR="00E35B7A" w:rsidRPr="002C0C56" w:rsidRDefault="005E0DE9" w:rsidP="00E35B7A">
      <w:pPr>
        <w:keepNext/>
      </w:pPr>
      <w:r w:rsidRPr="002C0C56">
        <w:rPr>
          <w:noProof/>
        </w:rPr>
        <w:drawing>
          <wp:inline distT="0" distB="0" distL="0" distR="0" wp14:anchorId="019B9911" wp14:editId="466210DC">
            <wp:extent cx="5731510" cy="4643755"/>
            <wp:effectExtent l="0" t="0" r="2540" b="4445"/>
            <wp:docPr id="52295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52477" name=""/>
                    <pic:cNvPicPr/>
                  </pic:nvPicPr>
                  <pic:blipFill>
                    <a:blip r:embed="rId70"/>
                    <a:stretch>
                      <a:fillRect/>
                    </a:stretch>
                  </pic:blipFill>
                  <pic:spPr>
                    <a:xfrm>
                      <a:off x="0" y="0"/>
                      <a:ext cx="5731510" cy="4643755"/>
                    </a:xfrm>
                    <a:prstGeom prst="rect">
                      <a:avLst/>
                    </a:prstGeom>
                  </pic:spPr>
                </pic:pic>
              </a:graphicData>
            </a:graphic>
          </wp:inline>
        </w:drawing>
      </w:r>
    </w:p>
    <w:p w14:paraId="28D3D334" w14:textId="327F05B9" w:rsidR="00C459B0" w:rsidRPr="002C0C56" w:rsidRDefault="00E35B7A" w:rsidP="00E35B7A">
      <w:pPr>
        <w:pStyle w:val="Caption"/>
      </w:pPr>
      <w:bookmarkStart w:id="149" w:name="_Toc216688752"/>
      <w:r w:rsidRPr="002C0C56">
        <w:t xml:space="preserve">Figure </w:t>
      </w:r>
      <w:fldSimple w:instr=" SEQ Figure \* ARABIC ">
        <w:r w:rsidR="000728F9">
          <w:rPr>
            <w:noProof/>
          </w:rPr>
          <w:t>53</w:t>
        </w:r>
      </w:fldSimple>
      <w:r w:rsidRPr="002C0C56">
        <w:t xml:space="preserve"> - get the features needed to train x and y</w:t>
      </w:r>
      <w:bookmarkEnd w:id="149"/>
    </w:p>
    <w:p w14:paraId="08CD7554" w14:textId="77777777" w:rsidR="00A04F88" w:rsidRPr="002C0C56" w:rsidRDefault="00C459B0" w:rsidP="00A04F88">
      <w:pPr>
        <w:keepNext/>
      </w:pPr>
      <w:r w:rsidRPr="002C0C56">
        <w:rPr>
          <w:noProof/>
        </w:rPr>
        <w:lastRenderedPageBreak/>
        <w:drawing>
          <wp:inline distT="0" distB="0" distL="0" distR="0" wp14:anchorId="084E88EC" wp14:editId="47E76E1F">
            <wp:extent cx="4839375" cy="1552792"/>
            <wp:effectExtent l="0" t="0" r="0" b="9525"/>
            <wp:docPr id="90950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06965" name=""/>
                    <pic:cNvPicPr/>
                  </pic:nvPicPr>
                  <pic:blipFill>
                    <a:blip r:embed="rId71"/>
                    <a:stretch>
                      <a:fillRect/>
                    </a:stretch>
                  </pic:blipFill>
                  <pic:spPr>
                    <a:xfrm>
                      <a:off x="0" y="0"/>
                      <a:ext cx="4839375" cy="1552792"/>
                    </a:xfrm>
                    <a:prstGeom prst="rect">
                      <a:avLst/>
                    </a:prstGeom>
                  </pic:spPr>
                </pic:pic>
              </a:graphicData>
            </a:graphic>
          </wp:inline>
        </w:drawing>
      </w:r>
    </w:p>
    <w:p w14:paraId="6BA45E74" w14:textId="29844E32" w:rsidR="00C459B0" w:rsidRPr="002C0C56" w:rsidRDefault="00A04F88" w:rsidP="00A04F88">
      <w:pPr>
        <w:pStyle w:val="Caption"/>
      </w:pPr>
      <w:bookmarkStart w:id="150" w:name="_Toc216688753"/>
      <w:r w:rsidRPr="002C0C56">
        <w:t xml:space="preserve">Figure </w:t>
      </w:r>
      <w:fldSimple w:instr=" SEQ Figure \* ARABIC ">
        <w:r w:rsidR="000728F9">
          <w:rPr>
            <w:noProof/>
          </w:rPr>
          <w:t>54</w:t>
        </w:r>
      </w:fldSimple>
      <w:r w:rsidRPr="002C0C56">
        <w:t xml:space="preserve"> - features being used</w:t>
      </w:r>
      <w:bookmarkEnd w:id="150"/>
    </w:p>
    <w:p w14:paraId="09E0FD8D" w14:textId="77777777" w:rsidR="00A04F88" w:rsidRPr="002C0C56" w:rsidRDefault="00C459B0" w:rsidP="00A04F88">
      <w:pPr>
        <w:keepNext/>
      </w:pPr>
      <w:r w:rsidRPr="002C0C56">
        <w:rPr>
          <w:noProof/>
        </w:rPr>
        <w:drawing>
          <wp:inline distT="0" distB="0" distL="0" distR="0" wp14:anchorId="5617BDDF" wp14:editId="0B0B9E2B">
            <wp:extent cx="5731510" cy="4164965"/>
            <wp:effectExtent l="0" t="0" r="2540" b="6985"/>
            <wp:docPr id="12185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6025" name=""/>
                    <pic:cNvPicPr/>
                  </pic:nvPicPr>
                  <pic:blipFill>
                    <a:blip r:embed="rId72"/>
                    <a:stretch>
                      <a:fillRect/>
                    </a:stretch>
                  </pic:blipFill>
                  <pic:spPr>
                    <a:xfrm>
                      <a:off x="0" y="0"/>
                      <a:ext cx="5731510" cy="4164965"/>
                    </a:xfrm>
                    <a:prstGeom prst="rect">
                      <a:avLst/>
                    </a:prstGeom>
                  </pic:spPr>
                </pic:pic>
              </a:graphicData>
            </a:graphic>
          </wp:inline>
        </w:drawing>
      </w:r>
    </w:p>
    <w:p w14:paraId="600ACB7F" w14:textId="37B7A25C" w:rsidR="00F94D2D" w:rsidRPr="002C0C56" w:rsidRDefault="00A04F88" w:rsidP="00A04F88">
      <w:pPr>
        <w:pStyle w:val="Caption"/>
      </w:pPr>
      <w:bookmarkStart w:id="151" w:name="_Toc216688754"/>
      <w:r w:rsidRPr="002C0C56">
        <w:t xml:space="preserve">Figure </w:t>
      </w:r>
      <w:fldSimple w:instr=" SEQ Figure \* ARABIC ">
        <w:r w:rsidR="000728F9">
          <w:rPr>
            <w:noProof/>
          </w:rPr>
          <w:t>55</w:t>
        </w:r>
      </w:fldSimple>
      <w:r w:rsidRPr="002C0C56">
        <w:t xml:space="preserve"> - train test split of 20/80 and linear regression implementation</w:t>
      </w:r>
      <w:bookmarkEnd w:id="151"/>
    </w:p>
    <w:p w14:paraId="6CCA2A9E" w14:textId="77777777" w:rsidR="001D4CA1" w:rsidRPr="002C0C56" w:rsidRDefault="001D4CA1" w:rsidP="00215283"/>
    <w:p w14:paraId="55C336ED" w14:textId="77777777" w:rsidR="0045725E" w:rsidRPr="002C0C56" w:rsidRDefault="00F94D2D" w:rsidP="0045725E">
      <w:pPr>
        <w:keepNext/>
      </w:pPr>
      <w:r w:rsidRPr="002C0C56">
        <w:rPr>
          <w:noProof/>
        </w:rPr>
        <w:lastRenderedPageBreak/>
        <w:drawing>
          <wp:inline distT="0" distB="0" distL="0" distR="0" wp14:anchorId="5F7BBD45" wp14:editId="77D7E318">
            <wp:extent cx="5731510" cy="3477895"/>
            <wp:effectExtent l="0" t="0" r="2540" b="8255"/>
            <wp:docPr id="1713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02485" name=""/>
                    <pic:cNvPicPr/>
                  </pic:nvPicPr>
                  <pic:blipFill>
                    <a:blip r:embed="rId73"/>
                    <a:stretch>
                      <a:fillRect/>
                    </a:stretch>
                  </pic:blipFill>
                  <pic:spPr>
                    <a:xfrm>
                      <a:off x="0" y="0"/>
                      <a:ext cx="5731510" cy="3477895"/>
                    </a:xfrm>
                    <a:prstGeom prst="rect">
                      <a:avLst/>
                    </a:prstGeom>
                  </pic:spPr>
                </pic:pic>
              </a:graphicData>
            </a:graphic>
          </wp:inline>
        </w:drawing>
      </w:r>
    </w:p>
    <w:p w14:paraId="490A888F" w14:textId="04088EC7" w:rsidR="001D4CA1" w:rsidRPr="002C0C56" w:rsidRDefault="0045725E" w:rsidP="0045725E">
      <w:pPr>
        <w:pStyle w:val="Caption"/>
      </w:pPr>
      <w:bookmarkStart w:id="152" w:name="_Toc216688755"/>
      <w:r w:rsidRPr="002C0C56">
        <w:t xml:space="preserve">Figure </w:t>
      </w:r>
      <w:fldSimple w:instr=" SEQ Figure \* ARABIC ">
        <w:r w:rsidR="000728F9">
          <w:rPr>
            <w:noProof/>
          </w:rPr>
          <w:t>56</w:t>
        </w:r>
      </w:fldSimple>
      <w:r w:rsidRPr="002C0C56">
        <w:t xml:space="preserve"> - visualise the linear regression</w:t>
      </w:r>
      <w:bookmarkEnd w:id="152"/>
    </w:p>
    <w:p w14:paraId="5DA6BBF6" w14:textId="77777777" w:rsidR="001D4CA1" w:rsidRPr="002C0C56" w:rsidRDefault="001D4CA1" w:rsidP="001D4CA1">
      <w:pPr>
        <w:rPr>
          <w:rFonts w:asciiTheme="majorHAnsi" w:eastAsiaTheme="majorEastAsia" w:hAnsiTheme="majorHAnsi" w:cstheme="majorBidi"/>
          <w:color w:val="0F4761" w:themeColor="accent1" w:themeShade="BF"/>
          <w:sz w:val="32"/>
          <w:szCs w:val="32"/>
        </w:rPr>
      </w:pPr>
      <w:r w:rsidRPr="002C0C56">
        <w:br w:type="page"/>
      </w:r>
    </w:p>
    <w:p w14:paraId="61251338" w14:textId="77777777" w:rsidR="001D4CA1" w:rsidRPr="002C0C56" w:rsidRDefault="001D4CA1" w:rsidP="001D4CA1">
      <w:pPr>
        <w:pStyle w:val="Heading2"/>
      </w:pPr>
      <w:bookmarkStart w:id="153" w:name="_Toc216688690"/>
      <w:r w:rsidRPr="002C0C56">
        <w:lastRenderedPageBreak/>
        <w:t>4</w:t>
      </w:r>
      <w:r w:rsidRPr="002C0C56">
        <w:rPr>
          <w:vertAlign w:val="superscript"/>
        </w:rPr>
        <w:t>th</w:t>
      </w:r>
      <w:r w:rsidRPr="002C0C56">
        <w:t xml:space="preserve"> edition</w:t>
      </w:r>
      <w:bookmarkEnd w:id="153"/>
      <w:r w:rsidRPr="002C0C56">
        <w:t xml:space="preserve"> </w:t>
      </w:r>
    </w:p>
    <w:p w14:paraId="0AA37314" w14:textId="77777777" w:rsidR="0045725E" w:rsidRPr="002C0C56" w:rsidRDefault="00C97313" w:rsidP="0045725E">
      <w:pPr>
        <w:keepNext/>
      </w:pPr>
      <w:r w:rsidRPr="002C0C56">
        <w:rPr>
          <w:noProof/>
        </w:rPr>
        <w:drawing>
          <wp:inline distT="0" distB="0" distL="0" distR="0" wp14:anchorId="43B5A398" wp14:editId="2A51CC5F">
            <wp:extent cx="3591426" cy="228632"/>
            <wp:effectExtent l="0" t="0" r="0" b="0"/>
            <wp:docPr id="28662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3105" name=""/>
                    <pic:cNvPicPr/>
                  </pic:nvPicPr>
                  <pic:blipFill>
                    <a:blip r:embed="rId74"/>
                    <a:stretch>
                      <a:fillRect/>
                    </a:stretch>
                  </pic:blipFill>
                  <pic:spPr>
                    <a:xfrm>
                      <a:off x="0" y="0"/>
                      <a:ext cx="3591426" cy="228632"/>
                    </a:xfrm>
                    <a:prstGeom prst="rect">
                      <a:avLst/>
                    </a:prstGeom>
                  </pic:spPr>
                </pic:pic>
              </a:graphicData>
            </a:graphic>
          </wp:inline>
        </w:drawing>
      </w:r>
    </w:p>
    <w:p w14:paraId="699E2BD6" w14:textId="5E5CC2BE" w:rsidR="00FE10FE" w:rsidRPr="002C0C56" w:rsidRDefault="0045725E" w:rsidP="0045725E">
      <w:pPr>
        <w:pStyle w:val="Caption"/>
      </w:pPr>
      <w:bookmarkStart w:id="154" w:name="_Toc216688756"/>
      <w:r w:rsidRPr="002C0C56">
        <w:t xml:space="preserve">Figure </w:t>
      </w:r>
      <w:fldSimple w:instr=" SEQ Figure \* ARABIC ">
        <w:r w:rsidR="000728F9">
          <w:rPr>
            <w:noProof/>
          </w:rPr>
          <w:t>57</w:t>
        </w:r>
      </w:fldSimple>
      <w:r w:rsidRPr="002C0C56">
        <w:t xml:space="preserve"> - decision tree model libary</w:t>
      </w:r>
      <w:bookmarkEnd w:id="154"/>
    </w:p>
    <w:p w14:paraId="051CABB0" w14:textId="77777777" w:rsidR="0045725E" w:rsidRPr="002C0C56" w:rsidRDefault="00FE10FE" w:rsidP="0045725E">
      <w:pPr>
        <w:keepNext/>
      </w:pPr>
      <w:r w:rsidRPr="002C0C56">
        <w:rPr>
          <w:noProof/>
        </w:rPr>
        <w:drawing>
          <wp:inline distT="0" distB="0" distL="0" distR="0" wp14:anchorId="11AFB186" wp14:editId="7E2D2FF6">
            <wp:extent cx="4591691" cy="3486637"/>
            <wp:effectExtent l="0" t="0" r="0" b="0"/>
            <wp:docPr id="17950960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9606" name="Picture 1" descr="A computer screen shot of a program&#10;&#10;AI-generated content may be incorrect."/>
                    <pic:cNvPicPr/>
                  </pic:nvPicPr>
                  <pic:blipFill>
                    <a:blip r:embed="rId75"/>
                    <a:stretch>
                      <a:fillRect/>
                    </a:stretch>
                  </pic:blipFill>
                  <pic:spPr>
                    <a:xfrm>
                      <a:off x="0" y="0"/>
                      <a:ext cx="4591691" cy="3486637"/>
                    </a:xfrm>
                    <a:prstGeom prst="rect">
                      <a:avLst/>
                    </a:prstGeom>
                  </pic:spPr>
                </pic:pic>
              </a:graphicData>
            </a:graphic>
          </wp:inline>
        </w:drawing>
      </w:r>
    </w:p>
    <w:p w14:paraId="7EEA52C6" w14:textId="3E5C28CD" w:rsidR="000A303E" w:rsidRPr="002C0C56" w:rsidRDefault="0045725E" w:rsidP="0045725E">
      <w:pPr>
        <w:pStyle w:val="Caption"/>
      </w:pPr>
      <w:bookmarkStart w:id="155" w:name="_Toc216688757"/>
      <w:r w:rsidRPr="002C0C56">
        <w:t xml:space="preserve">Figure </w:t>
      </w:r>
      <w:fldSimple w:instr=" SEQ Figure \* ARABIC ">
        <w:r w:rsidR="000728F9">
          <w:rPr>
            <w:noProof/>
          </w:rPr>
          <w:t>58</w:t>
        </w:r>
      </w:fldSimple>
      <w:r w:rsidRPr="002C0C56">
        <w:t xml:space="preserve"> - decision tree used to test the data</w:t>
      </w:r>
      <w:bookmarkEnd w:id="155"/>
    </w:p>
    <w:p w14:paraId="4501D708" w14:textId="77777777" w:rsidR="0045725E" w:rsidRPr="002C0C56" w:rsidRDefault="000A303E" w:rsidP="0045725E">
      <w:pPr>
        <w:keepNext/>
      </w:pPr>
      <w:r w:rsidRPr="002C0C56">
        <w:rPr>
          <w:noProof/>
        </w:rPr>
        <w:drawing>
          <wp:inline distT="0" distB="0" distL="0" distR="0" wp14:anchorId="501B1941" wp14:editId="4FBB4887">
            <wp:extent cx="5731510" cy="1816735"/>
            <wp:effectExtent l="0" t="0" r="2540" b="0"/>
            <wp:docPr id="1570522902" name="Picture 1" descr=" A computer screen with colorful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22902" name="Picture 1" descr=" A computer screen with colorful text"/>
                    <pic:cNvPicPr/>
                  </pic:nvPicPr>
                  <pic:blipFill>
                    <a:blip r:embed="rId76"/>
                    <a:stretch>
                      <a:fillRect/>
                    </a:stretch>
                  </pic:blipFill>
                  <pic:spPr>
                    <a:xfrm>
                      <a:off x="0" y="0"/>
                      <a:ext cx="5731510" cy="1816735"/>
                    </a:xfrm>
                    <a:prstGeom prst="rect">
                      <a:avLst/>
                    </a:prstGeom>
                  </pic:spPr>
                </pic:pic>
              </a:graphicData>
            </a:graphic>
          </wp:inline>
        </w:drawing>
      </w:r>
    </w:p>
    <w:p w14:paraId="31AF9BD9" w14:textId="69BDA17C" w:rsidR="000A303E" w:rsidRPr="002C0C56" w:rsidRDefault="0045725E" w:rsidP="0045725E">
      <w:pPr>
        <w:pStyle w:val="Caption"/>
      </w:pPr>
      <w:bookmarkStart w:id="156" w:name="_Toc216688758"/>
      <w:r w:rsidRPr="002C0C56">
        <w:t xml:space="preserve">Figure </w:t>
      </w:r>
      <w:fldSimple w:instr=" SEQ Figure \* ARABIC ">
        <w:r w:rsidR="000728F9">
          <w:rPr>
            <w:noProof/>
          </w:rPr>
          <w:t>59</w:t>
        </w:r>
      </w:fldSimple>
      <w:r w:rsidRPr="002C0C56">
        <w:t xml:space="preserve"> - visualise the data</w:t>
      </w:r>
      <w:bookmarkEnd w:id="156"/>
    </w:p>
    <w:p w14:paraId="1C9E9759" w14:textId="77777777" w:rsidR="0045725E" w:rsidRPr="002C0C56" w:rsidRDefault="000A303E" w:rsidP="0045725E">
      <w:pPr>
        <w:keepNext/>
      </w:pPr>
      <w:r w:rsidRPr="002C0C56">
        <w:rPr>
          <w:noProof/>
        </w:rPr>
        <w:lastRenderedPageBreak/>
        <w:drawing>
          <wp:inline distT="0" distB="0" distL="0" distR="0" wp14:anchorId="5FBA8C35" wp14:editId="60F29A1A">
            <wp:extent cx="4858428" cy="2152950"/>
            <wp:effectExtent l="0" t="0" r="0" b="0"/>
            <wp:docPr id="1178660959"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60959" name="Picture 1" descr="A computer screen with text and numbers&#10;&#10;AI-generated content may be incorrect."/>
                    <pic:cNvPicPr/>
                  </pic:nvPicPr>
                  <pic:blipFill>
                    <a:blip r:embed="rId77"/>
                    <a:stretch>
                      <a:fillRect/>
                    </a:stretch>
                  </pic:blipFill>
                  <pic:spPr>
                    <a:xfrm>
                      <a:off x="0" y="0"/>
                      <a:ext cx="4858428" cy="2152950"/>
                    </a:xfrm>
                    <a:prstGeom prst="rect">
                      <a:avLst/>
                    </a:prstGeom>
                  </pic:spPr>
                </pic:pic>
              </a:graphicData>
            </a:graphic>
          </wp:inline>
        </w:drawing>
      </w:r>
    </w:p>
    <w:p w14:paraId="0B20F1A0" w14:textId="5757C0E0" w:rsidR="0045725E" w:rsidRPr="002C0C56" w:rsidRDefault="0045725E" w:rsidP="0045725E">
      <w:pPr>
        <w:pStyle w:val="Caption"/>
      </w:pPr>
      <w:bookmarkStart w:id="157" w:name="_Toc216688759"/>
      <w:r w:rsidRPr="002C0C56">
        <w:t xml:space="preserve">Figure </w:t>
      </w:r>
      <w:fldSimple w:instr=" SEQ Figure \* ARABIC ">
        <w:r w:rsidR="000728F9">
          <w:rPr>
            <w:noProof/>
          </w:rPr>
          <w:t>60</w:t>
        </w:r>
      </w:fldSimple>
      <w:r w:rsidRPr="002C0C56">
        <w:t xml:space="preserve"> - comparisons of the models</w:t>
      </w:r>
      <w:bookmarkEnd w:id="157"/>
    </w:p>
    <w:p w14:paraId="1D264477" w14:textId="77777777" w:rsidR="000837F8" w:rsidRPr="002C0C56" w:rsidRDefault="000837F8">
      <w:pPr>
        <w:rPr>
          <w:rFonts w:asciiTheme="majorHAnsi" w:eastAsiaTheme="majorEastAsia" w:hAnsiTheme="majorHAnsi" w:cstheme="majorBidi"/>
          <w:color w:val="0F4761" w:themeColor="accent1" w:themeShade="BF"/>
          <w:sz w:val="32"/>
          <w:szCs w:val="32"/>
        </w:rPr>
      </w:pPr>
      <w:r w:rsidRPr="002C0C56">
        <w:br w:type="page"/>
      </w:r>
    </w:p>
    <w:p w14:paraId="26EEDCA6" w14:textId="27BF2DF0" w:rsidR="000837F8" w:rsidRPr="002C0C56" w:rsidRDefault="000837F8" w:rsidP="000837F8">
      <w:pPr>
        <w:pStyle w:val="Heading2"/>
      </w:pPr>
      <w:bookmarkStart w:id="158" w:name="_Toc216688691"/>
      <w:r w:rsidRPr="002C0C56">
        <w:lastRenderedPageBreak/>
        <w:t xml:space="preserve">Graphs with </w:t>
      </w:r>
      <w:r w:rsidR="006D0267" w:rsidRPr="002C0C56">
        <w:t>2</w:t>
      </w:r>
      <w:r w:rsidRPr="002C0C56">
        <w:t>000 rows of data</w:t>
      </w:r>
      <w:bookmarkEnd w:id="158"/>
    </w:p>
    <w:p w14:paraId="2C26BD6E" w14:textId="77777777" w:rsidR="000837F8" w:rsidRPr="002C0C56" w:rsidRDefault="000837F8" w:rsidP="000837F8">
      <w:pPr>
        <w:keepNext/>
      </w:pPr>
      <w:r w:rsidRPr="002C0C56">
        <w:t xml:space="preserve"> </w:t>
      </w:r>
      <w:r w:rsidRPr="002C0C56">
        <w:rPr>
          <w:noProof/>
        </w:rPr>
        <w:drawing>
          <wp:inline distT="0" distB="0" distL="0" distR="0" wp14:anchorId="12559AC9" wp14:editId="0168662B">
            <wp:extent cx="5731510" cy="3605530"/>
            <wp:effectExtent l="0" t="0" r="2540" b="0"/>
            <wp:docPr id="822118993" name="Picture 1" descr="A graph showing a line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10078" name="Picture 1" descr="A graph showing a line of blue dots&#10;&#10;AI-generated content may be incorrect."/>
                    <pic:cNvPicPr/>
                  </pic:nvPicPr>
                  <pic:blipFill>
                    <a:blip r:embed="rId78"/>
                    <a:stretch>
                      <a:fillRect/>
                    </a:stretch>
                  </pic:blipFill>
                  <pic:spPr>
                    <a:xfrm>
                      <a:off x="0" y="0"/>
                      <a:ext cx="5731510" cy="3605530"/>
                    </a:xfrm>
                    <a:prstGeom prst="rect">
                      <a:avLst/>
                    </a:prstGeom>
                  </pic:spPr>
                </pic:pic>
              </a:graphicData>
            </a:graphic>
          </wp:inline>
        </w:drawing>
      </w:r>
    </w:p>
    <w:p w14:paraId="062C7A91" w14:textId="59BA0555" w:rsidR="000837F8" w:rsidRPr="002C0C56" w:rsidRDefault="000837F8" w:rsidP="000837F8">
      <w:pPr>
        <w:pStyle w:val="Caption"/>
      </w:pPr>
      <w:bookmarkStart w:id="159" w:name="_Toc216688760"/>
      <w:r w:rsidRPr="002C0C56">
        <w:t xml:space="preserve">Figure </w:t>
      </w:r>
      <w:fldSimple w:instr=" SEQ Figure \* ARABIC ">
        <w:r w:rsidR="000728F9">
          <w:rPr>
            <w:noProof/>
          </w:rPr>
          <w:t>61</w:t>
        </w:r>
      </w:fldSimple>
      <w:r w:rsidRPr="002C0C56">
        <w:t xml:space="preserve"> - linear regression graph</w:t>
      </w:r>
      <w:bookmarkEnd w:id="159"/>
    </w:p>
    <w:p w14:paraId="187F4C02" w14:textId="77777777" w:rsidR="000837F8" w:rsidRPr="002C0C56" w:rsidRDefault="000837F8" w:rsidP="000837F8">
      <w:pPr>
        <w:keepNext/>
      </w:pPr>
      <w:r w:rsidRPr="002C0C56">
        <w:rPr>
          <w:noProof/>
        </w:rPr>
        <w:drawing>
          <wp:inline distT="0" distB="0" distL="0" distR="0" wp14:anchorId="4867C405" wp14:editId="6D209308">
            <wp:extent cx="5731510" cy="3834130"/>
            <wp:effectExtent l="0" t="0" r="2540" b="0"/>
            <wp:docPr id="14279107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5933" name="Picture 1" descr="A screen shot of a graph&#10;&#10;AI-generated content may be incorrect."/>
                    <pic:cNvPicPr/>
                  </pic:nvPicPr>
                  <pic:blipFill>
                    <a:blip r:embed="rId79"/>
                    <a:stretch>
                      <a:fillRect/>
                    </a:stretch>
                  </pic:blipFill>
                  <pic:spPr>
                    <a:xfrm>
                      <a:off x="0" y="0"/>
                      <a:ext cx="5731510" cy="3834130"/>
                    </a:xfrm>
                    <a:prstGeom prst="rect">
                      <a:avLst/>
                    </a:prstGeom>
                  </pic:spPr>
                </pic:pic>
              </a:graphicData>
            </a:graphic>
          </wp:inline>
        </w:drawing>
      </w:r>
    </w:p>
    <w:p w14:paraId="6693AC9C" w14:textId="56895F72" w:rsidR="000837F8" w:rsidRPr="002C0C56" w:rsidRDefault="000837F8" w:rsidP="000837F8">
      <w:pPr>
        <w:pStyle w:val="Caption"/>
      </w:pPr>
      <w:bookmarkStart w:id="160" w:name="_Toc216688761"/>
      <w:r w:rsidRPr="002C0C56">
        <w:t xml:space="preserve">Figure </w:t>
      </w:r>
      <w:fldSimple w:instr=" SEQ Figure \* ARABIC ">
        <w:r w:rsidR="000728F9">
          <w:rPr>
            <w:noProof/>
          </w:rPr>
          <w:t>62</w:t>
        </w:r>
      </w:fldSimple>
      <w:r w:rsidRPr="002C0C56">
        <w:t xml:space="preserve"> - </w:t>
      </w:r>
      <w:r w:rsidR="00D73E1F" w:rsidRPr="002C0C56">
        <w:t>decision</w:t>
      </w:r>
      <w:r w:rsidRPr="002C0C56">
        <w:t xml:space="preserve"> tree graph</w:t>
      </w:r>
      <w:bookmarkEnd w:id="160"/>
    </w:p>
    <w:p w14:paraId="4B77BDB3" w14:textId="77777777" w:rsidR="00D73E1F" w:rsidRPr="002C0C56" w:rsidRDefault="00D73E1F" w:rsidP="00D73E1F"/>
    <w:p w14:paraId="4BB54E13" w14:textId="77777777" w:rsidR="00D73E1F" w:rsidRPr="002C0C56" w:rsidRDefault="00D73E1F" w:rsidP="00D73E1F">
      <w:r w:rsidRPr="002C0C56">
        <w:t>=== Top 10 Feature Coefficients ===</w:t>
      </w:r>
    </w:p>
    <w:p w14:paraId="058104C6" w14:textId="77777777" w:rsidR="00D73E1F" w:rsidRPr="002C0C56" w:rsidRDefault="00D73E1F" w:rsidP="00D73E1F">
      <w:r w:rsidRPr="002C0C56">
        <w:t xml:space="preserve">              Feature    Coefficient</w:t>
      </w:r>
    </w:p>
    <w:p w14:paraId="41A0D98D" w14:textId="77777777" w:rsidR="00D73E1F" w:rsidRPr="002C0C56" w:rsidRDefault="00D73E1F" w:rsidP="00D73E1F">
      <w:r w:rsidRPr="002C0C56">
        <w:t>25  Postcode_Area_TS4 -394942.205150</w:t>
      </w:r>
    </w:p>
    <w:p w14:paraId="52C6C3D9" w14:textId="77777777" w:rsidR="00D73E1F" w:rsidRPr="002C0C56" w:rsidRDefault="00D73E1F" w:rsidP="00D73E1F">
      <w:r w:rsidRPr="002C0C56">
        <w:t>26  Postcode_Area_TS5 -309790.392464</w:t>
      </w:r>
    </w:p>
    <w:p w14:paraId="2E543C91" w14:textId="77777777" w:rsidR="00D73E1F" w:rsidRPr="002C0C56" w:rsidRDefault="00D73E1F" w:rsidP="00D73E1F">
      <w:r w:rsidRPr="002C0C56">
        <w:t>23  Postcode_Area_TS1 -274600.436037</w:t>
      </w:r>
    </w:p>
    <w:p w14:paraId="70A44D41" w14:textId="77777777" w:rsidR="00D73E1F" w:rsidRPr="001553EB" w:rsidRDefault="00D73E1F" w:rsidP="00D73E1F">
      <w:pPr>
        <w:rPr>
          <w:lang w:val="it-IT"/>
        </w:rPr>
      </w:pPr>
      <w:r w:rsidRPr="001553EB">
        <w:rPr>
          <w:lang w:val="it-IT"/>
        </w:rPr>
        <w:t>11  Postcode_Area_LE2 -227224.030656</w:t>
      </w:r>
    </w:p>
    <w:p w14:paraId="6A34BADC" w14:textId="77777777" w:rsidR="00D73E1F" w:rsidRPr="001553EB" w:rsidRDefault="00D73E1F" w:rsidP="00D73E1F">
      <w:pPr>
        <w:rPr>
          <w:lang w:val="it-IT"/>
        </w:rPr>
      </w:pPr>
      <w:r w:rsidRPr="001553EB">
        <w:rPr>
          <w:lang w:val="it-IT"/>
        </w:rPr>
        <w:t>12  Postcode_Area_LE3 -225727.921343</w:t>
      </w:r>
    </w:p>
    <w:p w14:paraId="03F17AB1" w14:textId="77777777" w:rsidR="00D73E1F" w:rsidRPr="001553EB" w:rsidRDefault="00D73E1F" w:rsidP="00D73E1F">
      <w:pPr>
        <w:rPr>
          <w:lang w:val="it-IT"/>
        </w:rPr>
      </w:pPr>
      <w:r w:rsidRPr="001553EB">
        <w:rPr>
          <w:lang w:val="it-IT"/>
        </w:rPr>
        <w:t>13  Postcode_Area_LE4 -209646.727763</w:t>
      </w:r>
    </w:p>
    <w:p w14:paraId="61FC99F0" w14:textId="77777777" w:rsidR="00D73E1F" w:rsidRPr="001553EB" w:rsidRDefault="00D73E1F" w:rsidP="00D73E1F">
      <w:pPr>
        <w:rPr>
          <w:lang w:val="it-IT"/>
        </w:rPr>
      </w:pPr>
      <w:r w:rsidRPr="001553EB">
        <w:rPr>
          <w:lang w:val="it-IT"/>
        </w:rPr>
        <w:t>14  Postcode_Area_LE5 -188378.671886</w:t>
      </w:r>
    </w:p>
    <w:p w14:paraId="32AA6A86" w14:textId="77777777" w:rsidR="00D73E1F" w:rsidRPr="002C0C56" w:rsidRDefault="00D73E1F" w:rsidP="00D73E1F">
      <w:r w:rsidRPr="002C0C56">
        <w:t>27  Postcode_Area_TS7 -187602.430453</w:t>
      </w:r>
    </w:p>
    <w:p w14:paraId="4EC56474" w14:textId="77777777" w:rsidR="00D73E1F" w:rsidRPr="002C0C56" w:rsidRDefault="00D73E1F" w:rsidP="00D73E1F">
      <w:r w:rsidRPr="002C0C56">
        <w:t>24  Postcode_Area_TS3 -174763.752928</w:t>
      </w:r>
    </w:p>
    <w:p w14:paraId="05ABA4D0" w14:textId="77777777" w:rsidR="00D73E1F" w:rsidRPr="002C0C56" w:rsidRDefault="00D73E1F" w:rsidP="00D73E1F">
      <w:r w:rsidRPr="002C0C56">
        <w:t>28  Postcode_Area_TS8 -124128.830915</w:t>
      </w:r>
    </w:p>
    <w:p w14:paraId="24DE7DE8" w14:textId="77777777" w:rsidR="00D73E1F" w:rsidRPr="002C0C56" w:rsidRDefault="00D73E1F" w:rsidP="00D73E1F"/>
    <w:p w14:paraId="0690E58E" w14:textId="77777777" w:rsidR="00D73E1F" w:rsidRPr="002C0C56" w:rsidRDefault="00D73E1F" w:rsidP="00D73E1F">
      <w:r w:rsidRPr="002C0C56">
        <w:t>=== Comparison of Models ===</w:t>
      </w:r>
    </w:p>
    <w:p w14:paraId="7FC33BDE" w14:textId="77777777" w:rsidR="00D73E1F" w:rsidRPr="001553EB" w:rsidRDefault="00D73E1F" w:rsidP="00D73E1F">
      <w:pPr>
        <w:rPr>
          <w:lang w:val="it-IT"/>
        </w:rPr>
      </w:pPr>
      <w:r w:rsidRPr="002C0C56">
        <w:t xml:space="preserve">                     </w:t>
      </w:r>
      <w:r w:rsidRPr="001553EB">
        <w:rPr>
          <w:lang w:val="it-IT"/>
        </w:rPr>
        <w:t>Model           RMSE           MAE  R</w:t>
      </w:r>
      <w:r w:rsidRPr="002C0C56">
        <w:rPr>
          <w:rFonts w:ascii="Aptos" w:hAnsi="Aptos" w:cs="Aptos"/>
        </w:rPr>
        <w:t>�</w:t>
      </w:r>
      <w:r w:rsidRPr="001553EB">
        <w:rPr>
          <w:lang w:val="it-IT"/>
        </w:rPr>
        <w:t xml:space="preserve"> Score</w:t>
      </w:r>
    </w:p>
    <w:p w14:paraId="7FDCB831" w14:textId="77777777" w:rsidR="00D73E1F" w:rsidRPr="001553EB" w:rsidRDefault="00D73E1F" w:rsidP="00D73E1F">
      <w:pPr>
        <w:rPr>
          <w:lang w:val="it-IT"/>
        </w:rPr>
      </w:pPr>
      <w:r w:rsidRPr="001553EB">
        <w:rPr>
          <w:lang w:val="it-IT"/>
        </w:rPr>
        <w:t xml:space="preserve">0        Linear </w:t>
      </w:r>
      <w:proofErr w:type="spellStart"/>
      <w:r w:rsidRPr="001553EB">
        <w:rPr>
          <w:lang w:val="it-IT"/>
        </w:rPr>
        <w:t>Regression</w:t>
      </w:r>
      <w:proofErr w:type="spellEnd"/>
      <w:r w:rsidRPr="001553EB">
        <w:rPr>
          <w:lang w:val="it-IT"/>
        </w:rPr>
        <w:t xml:space="preserve">  105663.442940  73394.814451  0.847304</w:t>
      </w:r>
    </w:p>
    <w:p w14:paraId="004CCBD0" w14:textId="77777777" w:rsidR="00D54B91" w:rsidRPr="002C0C56" w:rsidRDefault="00D73E1F" w:rsidP="00D73E1F">
      <w:r w:rsidRPr="002C0C56">
        <w:t>1  Decision Tree Regressor  153050.295516  97875.714674  0.679635</w:t>
      </w:r>
    </w:p>
    <w:p w14:paraId="7B499CBB" w14:textId="77777777" w:rsidR="00D54B91" w:rsidRPr="002C0C56" w:rsidRDefault="00D54B91">
      <w:pPr>
        <w:rPr>
          <w:rFonts w:asciiTheme="majorHAnsi" w:eastAsiaTheme="majorEastAsia" w:hAnsiTheme="majorHAnsi" w:cstheme="majorBidi"/>
          <w:color w:val="0F4761" w:themeColor="accent1" w:themeShade="BF"/>
          <w:sz w:val="32"/>
          <w:szCs w:val="32"/>
        </w:rPr>
      </w:pPr>
      <w:r w:rsidRPr="002C0C56">
        <w:br w:type="page"/>
      </w:r>
    </w:p>
    <w:p w14:paraId="155C8280" w14:textId="25C46FFF" w:rsidR="00D54B91" w:rsidRPr="002C0C56" w:rsidRDefault="00D54B91" w:rsidP="00D54B91">
      <w:pPr>
        <w:pStyle w:val="Heading2"/>
      </w:pPr>
      <w:bookmarkStart w:id="161" w:name="_Toc216688692"/>
      <w:r w:rsidRPr="002C0C56">
        <w:lastRenderedPageBreak/>
        <w:t xml:space="preserve">Graphs with </w:t>
      </w:r>
      <w:r w:rsidR="006D0267" w:rsidRPr="002C0C56">
        <w:t>1</w:t>
      </w:r>
      <w:r w:rsidRPr="002C0C56">
        <w:t>0,000 rows of data</w:t>
      </w:r>
      <w:bookmarkEnd w:id="161"/>
    </w:p>
    <w:p w14:paraId="0717658D" w14:textId="77777777" w:rsidR="00D54B91" w:rsidRPr="002C0C56" w:rsidRDefault="00D54B91" w:rsidP="00D54B91"/>
    <w:p w14:paraId="64861B55" w14:textId="77777777" w:rsidR="008E46A5" w:rsidRPr="002C0C56" w:rsidRDefault="00737EF5" w:rsidP="008E46A5">
      <w:pPr>
        <w:keepNext/>
      </w:pPr>
      <w:r w:rsidRPr="002C0C56">
        <w:rPr>
          <w:noProof/>
        </w:rPr>
        <w:drawing>
          <wp:inline distT="0" distB="0" distL="0" distR="0" wp14:anchorId="35111083" wp14:editId="6E6920E5">
            <wp:extent cx="5731510" cy="3488055"/>
            <wp:effectExtent l="0" t="0" r="2540" b="0"/>
            <wp:docPr id="1635195244" name="Picture 1" descr="A graph showing a line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95244" name="Picture 1" descr="A graph showing a line of blue dots&#10;&#10;AI-generated content may be incorrect."/>
                    <pic:cNvPicPr/>
                  </pic:nvPicPr>
                  <pic:blipFill>
                    <a:blip r:embed="rId80"/>
                    <a:stretch>
                      <a:fillRect/>
                    </a:stretch>
                  </pic:blipFill>
                  <pic:spPr>
                    <a:xfrm>
                      <a:off x="0" y="0"/>
                      <a:ext cx="5731510" cy="3488055"/>
                    </a:xfrm>
                    <a:prstGeom prst="rect">
                      <a:avLst/>
                    </a:prstGeom>
                  </pic:spPr>
                </pic:pic>
              </a:graphicData>
            </a:graphic>
          </wp:inline>
        </w:drawing>
      </w:r>
    </w:p>
    <w:p w14:paraId="30D8732C" w14:textId="2218B313" w:rsidR="00D54B91" w:rsidRPr="002C0C56" w:rsidRDefault="008E46A5" w:rsidP="008E46A5">
      <w:pPr>
        <w:pStyle w:val="Caption"/>
      </w:pPr>
      <w:bookmarkStart w:id="162" w:name="_Toc216688762"/>
      <w:r w:rsidRPr="002C0C56">
        <w:t xml:space="preserve">Figure </w:t>
      </w:r>
      <w:fldSimple w:instr=" SEQ Figure \* ARABIC ">
        <w:r w:rsidR="000728F9">
          <w:rPr>
            <w:noProof/>
          </w:rPr>
          <w:t>63</w:t>
        </w:r>
      </w:fldSimple>
      <w:r w:rsidRPr="002C0C56">
        <w:t xml:space="preserve"> - linear regression model</w:t>
      </w:r>
      <w:bookmarkEnd w:id="162"/>
    </w:p>
    <w:p w14:paraId="43DF563C" w14:textId="77777777" w:rsidR="00D54B91" w:rsidRPr="002C0C56" w:rsidRDefault="00D54B91" w:rsidP="00D54B91"/>
    <w:p w14:paraId="1646E818" w14:textId="77777777" w:rsidR="008E46A5" w:rsidRPr="002C0C56" w:rsidRDefault="008E46A5" w:rsidP="008E46A5">
      <w:pPr>
        <w:keepNext/>
      </w:pPr>
      <w:r w:rsidRPr="002C0C56">
        <w:rPr>
          <w:noProof/>
        </w:rPr>
        <w:drawing>
          <wp:inline distT="0" distB="0" distL="0" distR="0" wp14:anchorId="55E6B2F5" wp14:editId="64B3BD20">
            <wp:extent cx="5731510" cy="3452495"/>
            <wp:effectExtent l="0" t="0" r="2540" b="0"/>
            <wp:docPr id="910104741" name="Picture 1" descr="A green line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04741" name="Picture 1" descr="A green line with a red line&#10;&#10;AI-generated content may be incorrect."/>
                    <pic:cNvPicPr/>
                  </pic:nvPicPr>
                  <pic:blipFill>
                    <a:blip r:embed="rId81"/>
                    <a:stretch>
                      <a:fillRect/>
                    </a:stretch>
                  </pic:blipFill>
                  <pic:spPr>
                    <a:xfrm>
                      <a:off x="0" y="0"/>
                      <a:ext cx="5731510" cy="3452495"/>
                    </a:xfrm>
                    <a:prstGeom prst="rect">
                      <a:avLst/>
                    </a:prstGeom>
                  </pic:spPr>
                </pic:pic>
              </a:graphicData>
            </a:graphic>
          </wp:inline>
        </w:drawing>
      </w:r>
    </w:p>
    <w:p w14:paraId="078ED79D" w14:textId="53E82223" w:rsidR="00D54B91" w:rsidRPr="002C0C56" w:rsidRDefault="008E46A5" w:rsidP="008E46A5">
      <w:pPr>
        <w:pStyle w:val="Caption"/>
      </w:pPr>
      <w:bookmarkStart w:id="163" w:name="_Toc216688763"/>
      <w:r w:rsidRPr="002C0C56">
        <w:t xml:space="preserve">Figure </w:t>
      </w:r>
      <w:fldSimple w:instr=" SEQ Figure \* ARABIC ">
        <w:r w:rsidR="000728F9">
          <w:rPr>
            <w:noProof/>
          </w:rPr>
          <w:t>64</w:t>
        </w:r>
      </w:fldSimple>
      <w:r w:rsidRPr="002C0C56">
        <w:t xml:space="preserve"> - decision tree model</w:t>
      </w:r>
      <w:bookmarkEnd w:id="163"/>
    </w:p>
    <w:p w14:paraId="465EA3DF" w14:textId="77777777" w:rsidR="008E46A5" w:rsidRPr="002C0C56" w:rsidRDefault="008E46A5" w:rsidP="008E46A5"/>
    <w:p w14:paraId="26E2E93C" w14:textId="77777777" w:rsidR="00A956A9" w:rsidRPr="002C0C56" w:rsidRDefault="00A956A9" w:rsidP="00A956A9">
      <w:r w:rsidRPr="002C0C56">
        <w:lastRenderedPageBreak/>
        <w:t>=== Top 10 Feature Coefficients ===</w:t>
      </w:r>
    </w:p>
    <w:p w14:paraId="6A1A6747" w14:textId="77777777" w:rsidR="00A956A9" w:rsidRPr="002C0C56" w:rsidRDefault="00A956A9" w:rsidP="00A956A9">
      <w:r w:rsidRPr="002C0C56">
        <w:t>              Feature    Coefficient</w:t>
      </w:r>
    </w:p>
    <w:p w14:paraId="11F90FBF" w14:textId="77777777" w:rsidR="00A956A9" w:rsidRPr="002C0C56" w:rsidRDefault="00A956A9" w:rsidP="00A956A9">
      <w:r w:rsidRPr="002C0C56">
        <w:t>25  Postcode_Area_TS4 -394942.205150</w:t>
      </w:r>
    </w:p>
    <w:p w14:paraId="1ADDDD05" w14:textId="77777777" w:rsidR="00A956A9" w:rsidRPr="002C0C56" w:rsidRDefault="00A956A9" w:rsidP="00A956A9">
      <w:r w:rsidRPr="002C0C56">
        <w:t>26  Postcode_Area_TS5 -309790.392464</w:t>
      </w:r>
    </w:p>
    <w:p w14:paraId="4C74B8FF" w14:textId="77777777" w:rsidR="00A956A9" w:rsidRPr="002C0C56" w:rsidRDefault="00A956A9" w:rsidP="00A956A9">
      <w:r w:rsidRPr="002C0C56">
        <w:t>23  Postcode_Area_TS1 -274600.436037</w:t>
      </w:r>
    </w:p>
    <w:p w14:paraId="34E9E09C" w14:textId="77777777" w:rsidR="00A956A9" w:rsidRPr="001553EB" w:rsidRDefault="00A956A9" w:rsidP="00A956A9">
      <w:pPr>
        <w:rPr>
          <w:lang w:val="it-IT"/>
        </w:rPr>
      </w:pPr>
      <w:r w:rsidRPr="001553EB">
        <w:rPr>
          <w:lang w:val="it-IT"/>
        </w:rPr>
        <w:t>11  Postcode_Area_LE2 -227224.030656</w:t>
      </w:r>
    </w:p>
    <w:p w14:paraId="0B5A8F93" w14:textId="77777777" w:rsidR="00A956A9" w:rsidRPr="001553EB" w:rsidRDefault="00A956A9" w:rsidP="00A956A9">
      <w:pPr>
        <w:rPr>
          <w:lang w:val="it-IT"/>
        </w:rPr>
      </w:pPr>
      <w:r w:rsidRPr="001553EB">
        <w:rPr>
          <w:lang w:val="it-IT"/>
        </w:rPr>
        <w:t>12  Postcode_Area_LE3 -225727.921343</w:t>
      </w:r>
    </w:p>
    <w:p w14:paraId="2C42B825" w14:textId="77777777" w:rsidR="00A956A9" w:rsidRPr="001553EB" w:rsidRDefault="00A956A9" w:rsidP="00A956A9">
      <w:pPr>
        <w:rPr>
          <w:lang w:val="it-IT"/>
        </w:rPr>
      </w:pPr>
      <w:r w:rsidRPr="001553EB">
        <w:rPr>
          <w:lang w:val="it-IT"/>
        </w:rPr>
        <w:t>13  Postcode_Area_LE4 -209646.727763</w:t>
      </w:r>
    </w:p>
    <w:p w14:paraId="169F30B2" w14:textId="77777777" w:rsidR="00A956A9" w:rsidRPr="001553EB" w:rsidRDefault="00A956A9" w:rsidP="00A956A9">
      <w:pPr>
        <w:rPr>
          <w:lang w:val="it-IT"/>
        </w:rPr>
      </w:pPr>
      <w:r w:rsidRPr="001553EB">
        <w:rPr>
          <w:lang w:val="it-IT"/>
        </w:rPr>
        <w:t>14  Postcode_Area_LE5 -188378.671886</w:t>
      </w:r>
    </w:p>
    <w:p w14:paraId="741BDA8D" w14:textId="77777777" w:rsidR="00A956A9" w:rsidRPr="002C0C56" w:rsidRDefault="00A956A9" w:rsidP="00A956A9">
      <w:r w:rsidRPr="002C0C56">
        <w:t>27  Postcode_Area_TS7 -187602.430453</w:t>
      </w:r>
    </w:p>
    <w:p w14:paraId="6B9C54C5" w14:textId="77777777" w:rsidR="00A956A9" w:rsidRPr="002C0C56" w:rsidRDefault="00A956A9" w:rsidP="00A956A9">
      <w:r w:rsidRPr="002C0C56">
        <w:t>24  Postcode_Area_TS3 -174763.752928</w:t>
      </w:r>
    </w:p>
    <w:p w14:paraId="676D0C04" w14:textId="77777777" w:rsidR="00A956A9" w:rsidRPr="002C0C56" w:rsidRDefault="00A956A9" w:rsidP="00A956A9">
      <w:r w:rsidRPr="002C0C56">
        <w:t>28  Postcode_Area_TS8 -124128.830915</w:t>
      </w:r>
    </w:p>
    <w:p w14:paraId="256E0CC3" w14:textId="77777777" w:rsidR="00D54B91" w:rsidRPr="002C0C56" w:rsidRDefault="00D54B91" w:rsidP="00D54B91"/>
    <w:p w14:paraId="4CFA6AEB" w14:textId="77777777" w:rsidR="00D54B91" w:rsidRPr="002C0C56" w:rsidRDefault="00D54B91" w:rsidP="00D54B91"/>
    <w:tbl>
      <w:tblPr>
        <w:tblStyle w:val="TableGridLight"/>
        <w:tblW w:w="0" w:type="auto"/>
        <w:tblLook w:val="04A0" w:firstRow="1" w:lastRow="0" w:firstColumn="1" w:lastColumn="0" w:noHBand="0" w:noVBand="1"/>
      </w:tblPr>
      <w:tblGrid>
        <w:gridCol w:w="1797"/>
        <w:gridCol w:w="1630"/>
        <w:gridCol w:w="1788"/>
        <w:gridCol w:w="3801"/>
      </w:tblGrid>
      <w:tr w:rsidR="00A956A9" w:rsidRPr="002C0C56" w14:paraId="4A28787D" w14:textId="77777777" w:rsidTr="00D54B91">
        <w:tc>
          <w:tcPr>
            <w:tcW w:w="0" w:type="auto"/>
            <w:hideMark/>
          </w:tcPr>
          <w:p w14:paraId="793D3C4A" w14:textId="77777777" w:rsidR="00D54B91" w:rsidRPr="002C0C56" w:rsidRDefault="00D54B91" w:rsidP="00D54B91">
            <w:pPr>
              <w:rPr>
                <w:rFonts w:ascii="Arial" w:eastAsia="Times New Roman" w:hAnsi="Arial" w:cs="Arial"/>
                <w:color w:val="1B1C1D"/>
                <w:kern w:val="0"/>
                <w:sz w:val="24"/>
                <w:szCs w:val="24"/>
                <w:lang w:eastAsia="en-GB"/>
                <w14:ligatures w14:val="none"/>
              </w:rPr>
            </w:pPr>
            <w:r w:rsidRPr="002C0C56">
              <w:rPr>
                <w:rFonts w:ascii="Arial" w:eastAsia="Times New Roman" w:hAnsi="Arial" w:cs="Arial"/>
                <w:b/>
                <w:bCs/>
                <w:color w:val="1B1C1D"/>
                <w:kern w:val="0"/>
                <w:sz w:val="24"/>
                <w:szCs w:val="24"/>
                <w:bdr w:val="none" w:sz="0" w:space="0" w:color="auto" w:frame="1"/>
                <w:lang w:eastAsia="en-GB"/>
                <w14:ligatures w14:val="none"/>
              </w:rPr>
              <w:t>Metric</w:t>
            </w:r>
          </w:p>
        </w:tc>
        <w:tc>
          <w:tcPr>
            <w:tcW w:w="0" w:type="auto"/>
            <w:hideMark/>
          </w:tcPr>
          <w:p w14:paraId="3D3ED4ED" w14:textId="19F4DDC5" w:rsidR="00D54B91" w:rsidRPr="002C0C56" w:rsidRDefault="00A956A9" w:rsidP="00D54B91">
            <w:pPr>
              <w:rPr>
                <w:rFonts w:ascii="Arial" w:eastAsia="Times New Roman" w:hAnsi="Arial" w:cs="Arial"/>
                <w:color w:val="1B1C1D"/>
                <w:kern w:val="0"/>
                <w:sz w:val="24"/>
                <w:szCs w:val="24"/>
                <w:lang w:eastAsia="en-GB"/>
                <w14:ligatures w14:val="none"/>
              </w:rPr>
            </w:pPr>
            <w:r w:rsidRPr="002C0C56">
              <w:rPr>
                <w:rFonts w:ascii="Arial" w:eastAsia="Times New Roman" w:hAnsi="Arial" w:cs="Arial"/>
                <w:b/>
                <w:bCs/>
                <w:color w:val="1B1C1D"/>
                <w:kern w:val="0"/>
                <w:sz w:val="24"/>
                <w:szCs w:val="24"/>
                <w:bdr w:val="none" w:sz="0" w:space="0" w:color="auto" w:frame="1"/>
                <w:lang w:eastAsia="en-GB"/>
                <w14:ligatures w14:val="none"/>
              </w:rPr>
              <w:t>Linear regression</w:t>
            </w:r>
          </w:p>
        </w:tc>
        <w:tc>
          <w:tcPr>
            <w:tcW w:w="0" w:type="auto"/>
            <w:hideMark/>
          </w:tcPr>
          <w:p w14:paraId="2E7B4D42" w14:textId="77777777" w:rsidR="00D54B91" w:rsidRPr="002C0C56" w:rsidRDefault="00D54B91" w:rsidP="00D54B91">
            <w:pPr>
              <w:rPr>
                <w:rFonts w:ascii="Arial" w:eastAsia="Times New Roman" w:hAnsi="Arial" w:cs="Arial"/>
                <w:color w:val="1B1C1D"/>
                <w:kern w:val="0"/>
                <w:sz w:val="24"/>
                <w:szCs w:val="24"/>
                <w:lang w:eastAsia="en-GB"/>
                <w14:ligatures w14:val="none"/>
              </w:rPr>
            </w:pPr>
            <w:r w:rsidRPr="002C0C56">
              <w:rPr>
                <w:rFonts w:ascii="Arial" w:eastAsia="Times New Roman" w:hAnsi="Arial" w:cs="Arial"/>
                <w:b/>
                <w:bCs/>
                <w:color w:val="1B1C1D"/>
                <w:kern w:val="0"/>
                <w:sz w:val="24"/>
                <w:szCs w:val="24"/>
                <w:bdr w:val="none" w:sz="0" w:space="0" w:color="auto" w:frame="1"/>
                <w:lang w:eastAsia="en-GB"/>
                <w14:ligatures w14:val="none"/>
              </w:rPr>
              <w:t>Decision Tree Model</w:t>
            </w:r>
          </w:p>
        </w:tc>
        <w:tc>
          <w:tcPr>
            <w:tcW w:w="0" w:type="auto"/>
            <w:hideMark/>
          </w:tcPr>
          <w:p w14:paraId="4B4FA98E" w14:textId="77777777" w:rsidR="00D54B91" w:rsidRPr="002C0C56" w:rsidRDefault="00D54B91" w:rsidP="00D54B91">
            <w:pPr>
              <w:rPr>
                <w:rFonts w:ascii="Arial" w:eastAsia="Times New Roman" w:hAnsi="Arial" w:cs="Arial"/>
                <w:color w:val="1B1C1D"/>
                <w:kern w:val="0"/>
                <w:sz w:val="24"/>
                <w:szCs w:val="24"/>
                <w:lang w:eastAsia="en-GB"/>
                <w14:ligatures w14:val="none"/>
              </w:rPr>
            </w:pPr>
            <w:r w:rsidRPr="002C0C56">
              <w:rPr>
                <w:rFonts w:ascii="Arial" w:eastAsia="Times New Roman" w:hAnsi="Arial" w:cs="Arial"/>
                <w:b/>
                <w:bCs/>
                <w:color w:val="1B1C1D"/>
                <w:kern w:val="0"/>
                <w:sz w:val="24"/>
                <w:szCs w:val="24"/>
                <w:bdr w:val="none" w:sz="0" w:space="0" w:color="auto" w:frame="1"/>
                <w:lang w:eastAsia="en-GB"/>
                <w14:ligatures w14:val="none"/>
              </w:rPr>
              <w:t>Interpretation</w:t>
            </w:r>
          </w:p>
        </w:tc>
      </w:tr>
      <w:tr w:rsidR="00A956A9" w:rsidRPr="002C0C56" w14:paraId="3861D764" w14:textId="77777777" w:rsidTr="00D54B91">
        <w:tc>
          <w:tcPr>
            <w:tcW w:w="0" w:type="auto"/>
            <w:hideMark/>
          </w:tcPr>
          <w:p w14:paraId="0DA32D54" w14:textId="77777777" w:rsidR="00D54B91" w:rsidRPr="002C0C56" w:rsidRDefault="00D54B91" w:rsidP="00D54B91">
            <w:pPr>
              <w:rPr>
                <w:rFonts w:ascii="Arial" w:eastAsia="Times New Roman" w:hAnsi="Arial" w:cs="Arial"/>
                <w:color w:val="1B1C1D"/>
                <w:kern w:val="0"/>
                <w:sz w:val="24"/>
                <w:szCs w:val="24"/>
                <w:lang w:eastAsia="en-GB"/>
                <w14:ligatures w14:val="none"/>
              </w:rPr>
            </w:pPr>
            <w:r w:rsidRPr="002C0C56">
              <w:rPr>
                <w:rFonts w:ascii="Arial" w:eastAsia="Times New Roman" w:hAnsi="Arial" w:cs="Arial"/>
                <w:b/>
                <w:bCs/>
                <w:color w:val="1B1C1D"/>
                <w:kern w:val="0"/>
                <w:sz w:val="24"/>
                <w:szCs w:val="24"/>
                <w:bdr w:val="none" w:sz="0" w:space="0" w:color="auto" w:frame="1"/>
                <w:lang w:eastAsia="en-GB"/>
                <w14:ligatures w14:val="none"/>
              </w:rPr>
              <w:t>RMSE</w:t>
            </w:r>
            <w:r w:rsidRPr="002C0C56">
              <w:rPr>
                <w:rFonts w:ascii="Arial" w:eastAsia="Times New Roman" w:hAnsi="Arial" w:cs="Arial"/>
                <w:color w:val="1B1C1D"/>
                <w:kern w:val="0"/>
                <w:sz w:val="24"/>
                <w:szCs w:val="24"/>
                <w:lang w:eastAsia="en-GB"/>
                <w14:ligatures w14:val="none"/>
              </w:rPr>
              <w:t xml:space="preserve"> (Root Mean Squared Error)</w:t>
            </w:r>
          </w:p>
        </w:tc>
        <w:tc>
          <w:tcPr>
            <w:tcW w:w="0" w:type="auto"/>
            <w:hideMark/>
          </w:tcPr>
          <w:p w14:paraId="480EA1CB" w14:textId="77777777" w:rsidR="00D54B91" w:rsidRPr="002C0C56" w:rsidRDefault="00D54B91" w:rsidP="00D54B91">
            <w:pPr>
              <w:rPr>
                <w:rFonts w:ascii="Arial" w:eastAsia="Times New Roman" w:hAnsi="Arial" w:cs="Arial"/>
                <w:color w:val="1B1C1D"/>
                <w:kern w:val="0"/>
                <w:sz w:val="24"/>
                <w:szCs w:val="24"/>
                <w:lang w:eastAsia="en-GB"/>
                <w14:ligatures w14:val="none"/>
              </w:rPr>
            </w:pPr>
            <w:r w:rsidRPr="002C0C56">
              <w:rPr>
                <w:rFonts w:ascii="Arial" w:eastAsia="Times New Roman" w:hAnsi="Arial" w:cs="Arial"/>
                <w:b/>
                <w:bCs/>
                <w:color w:val="1B1C1D"/>
                <w:kern w:val="0"/>
                <w:sz w:val="24"/>
                <w:szCs w:val="24"/>
                <w:bdr w:val="none" w:sz="0" w:space="0" w:color="auto" w:frame="1"/>
                <w:lang w:eastAsia="en-GB"/>
                <w14:ligatures w14:val="none"/>
              </w:rPr>
              <w:t>£99,899.70</w:t>
            </w:r>
          </w:p>
        </w:tc>
        <w:tc>
          <w:tcPr>
            <w:tcW w:w="0" w:type="auto"/>
            <w:hideMark/>
          </w:tcPr>
          <w:p w14:paraId="7461BE03" w14:textId="77777777" w:rsidR="00D54B91" w:rsidRPr="002C0C56" w:rsidRDefault="00D54B91" w:rsidP="00D54B91">
            <w:pPr>
              <w:rPr>
                <w:rFonts w:ascii="Arial" w:eastAsia="Times New Roman" w:hAnsi="Arial" w:cs="Arial"/>
                <w:color w:val="1B1C1D"/>
                <w:kern w:val="0"/>
                <w:sz w:val="24"/>
                <w:szCs w:val="24"/>
                <w:lang w:eastAsia="en-GB"/>
                <w14:ligatures w14:val="none"/>
              </w:rPr>
            </w:pPr>
            <w:r w:rsidRPr="002C0C56">
              <w:rPr>
                <w:rFonts w:ascii="Arial" w:eastAsia="Times New Roman" w:hAnsi="Arial" w:cs="Arial"/>
                <w:color w:val="1B1C1D"/>
                <w:kern w:val="0"/>
                <w:sz w:val="24"/>
                <w:szCs w:val="24"/>
                <w:lang w:eastAsia="en-GB"/>
                <w14:ligatures w14:val="none"/>
              </w:rPr>
              <w:t>£146,042.94</w:t>
            </w:r>
          </w:p>
        </w:tc>
        <w:tc>
          <w:tcPr>
            <w:tcW w:w="0" w:type="auto"/>
            <w:hideMark/>
          </w:tcPr>
          <w:p w14:paraId="64C36E0D" w14:textId="77777777" w:rsidR="00D54B91" w:rsidRPr="002C0C56" w:rsidRDefault="00D54B91" w:rsidP="00D54B91">
            <w:pPr>
              <w:rPr>
                <w:rFonts w:ascii="Arial" w:eastAsia="Times New Roman" w:hAnsi="Arial" w:cs="Arial"/>
                <w:color w:val="1B1C1D"/>
                <w:kern w:val="0"/>
                <w:sz w:val="24"/>
                <w:szCs w:val="24"/>
                <w:lang w:eastAsia="en-GB"/>
                <w14:ligatures w14:val="none"/>
              </w:rPr>
            </w:pPr>
            <w:r w:rsidRPr="002C0C56">
              <w:rPr>
                <w:rFonts w:ascii="Arial" w:eastAsia="Times New Roman" w:hAnsi="Arial" w:cs="Arial"/>
                <w:color w:val="1B1C1D"/>
                <w:kern w:val="0"/>
                <w:sz w:val="24"/>
                <w:szCs w:val="24"/>
                <w:lang w:eastAsia="en-GB"/>
                <w14:ligatures w14:val="none"/>
              </w:rPr>
              <w:t xml:space="preserve">The </w:t>
            </w:r>
            <w:r w:rsidRPr="002C0C56">
              <w:rPr>
                <w:rFonts w:ascii="Arial" w:eastAsia="Times New Roman" w:hAnsi="Arial" w:cs="Arial"/>
                <w:b/>
                <w:bCs/>
                <w:color w:val="1B1C1D"/>
                <w:kern w:val="0"/>
                <w:sz w:val="24"/>
                <w:szCs w:val="24"/>
                <w:bdr w:val="none" w:sz="0" w:space="0" w:color="auto" w:frame="1"/>
                <w:lang w:eastAsia="en-GB"/>
                <w14:ligatures w14:val="none"/>
              </w:rPr>
              <w:t>average magnitude</w:t>
            </w:r>
            <w:r w:rsidRPr="002C0C56">
              <w:rPr>
                <w:rFonts w:ascii="Arial" w:eastAsia="Times New Roman" w:hAnsi="Arial" w:cs="Arial"/>
                <w:color w:val="1B1C1D"/>
                <w:kern w:val="0"/>
                <w:sz w:val="24"/>
                <w:szCs w:val="24"/>
                <w:lang w:eastAsia="en-GB"/>
                <w14:ligatures w14:val="none"/>
              </w:rPr>
              <w:t xml:space="preserve"> of the prediction errors. Lower is better.</w:t>
            </w:r>
          </w:p>
        </w:tc>
      </w:tr>
      <w:tr w:rsidR="00A956A9" w:rsidRPr="002C0C56" w14:paraId="47AB87CF" w14:textId="77777777" w:rsidTr="00D54B91">
        <w:tc>
          <w:tcPr>
            <w:tcW w:w="0" w:type="auto"/>
            <w:hideMark/>
          </w:tcPr>
          <w:p w14:paraId="1C90FC09" w14:textId="77777777" w:rsidR="00D54B91" w:rsidRPr="002C0C56" w:rsidRDefault="00D54B91" w:rsidP="00D54B91">
            <w:pPr>
              <w:rPr>
                <w:rFonts w:ascii="Arial" w:eastAsia="Times New Roman" w:hAnsi="Arial" w:cs="Arial"/>
                <w:color w:val="1B1C1D"/>
                <w:kern w:val="0"/>
                <w:sz w:val="24"/>
                <w:szCs w:val="24"/>
                <w:lang w:eastAsia="en-GB"/>
                <w14:ligatures w14:val="none"/>
              </w:rPr>
            </w:pPr>
            <w:r w:rsidRPr="002C0C56">
              <w:rPr>
                <w:rFonts w:ascii="Arial" w:eastAsia="Times New Roman" w:hAnsi="Arial" w:cs="Arial"/>
                <w:b/>
                <w:bCs/>
                <w:color w:val="1B1C1D"/>
                <w:kern w:val="0"/>
                <w:sz w:val="24"/>
                <w:szCs w:val="24"/>
                <w:bdr w:val="none" w:sz="0" w:space="0" w:color="auto" w:frame="1"/>
                <w:lang w:eastAsia="en-GB"/>
                <w14:ligatures w14:val="none"/>
              </w:rPr>
              <w:t>MAE</w:t>
            </w:r>
            <w:r w:rsidRPr="002C0C56">
              <w:rPr>
                <w:rFonts w:ascii="Arial" w:eastAsia="Times New Roman" w:hAnsi="Arial" w:cs="Arial"/>
                <w:color w:val="1B1C1D"/>
                <w:kern w:val="0"/>
                <w:sz w:val="24"/>
                <w:szCs w:val="24"/>
                <w:lang w:eastAsia="en-GB"/>
                <w14:ligatures w14:val="none"/>
              </w:rPr>
              <w:t xml:space="preserve"> (Mean Absolute Error)</w:t>
            </w:r>
          </w:p>
        </w:tc>
        <w:tc>
          <w:tcPr>
            <w:tcW w:w="0" w:type="auto"/>
            <w:hideMark/>
          </w:tcPr>
          <w:p w14:paraId="01219D8B" w14:textId="77777777" w:rsidR="00D54B91" w:rsidRPr="002C0C56" w:rsidRDefault="00D54B91" w:rsidP="00D54B91">
            <w:pPr>
              <w:rPr>
                <w:rFonts w:ascii="Arial" w:eastAsia="Times New Roman" w:hAnsi="Arial" w:cs="Arial"/>
                <w:color w:val="1B1C1D"/>
                <w:kern w:val="0"/>
                <w:sz w:val="24"/>
                <w:szCs w:val="24"/>
                <w:lang w:eastAsia="en-GB"/>
                <w14:ligatures w14:val="none"/>
              </w:rPr>
            </w:pPr>
            <w:r w:rsidRPr="002C0C56">
              <w:rPr>
                <w:rFonts w:ascii="Arial" w:eastAsia="Times New Roman" w:hAnsi="Arial" w:cs="Arial"/>
                <w:b/>
                <w:bCs/>
                <w:color w:val="1B1C1D"/>
                <w:kern w:val="0"/>
                <w:sz w:val="24"/>
                <w:szCs w:val="24"/>
                <w:bdr w:val="none" w:sz="0" w:space="0" w:color="auto" w:frame="1"/>
                <w:lang w:eastAsia="en-GB"/>
                <w14:ligatures w14:val="none"/>
              </w:rPr>
              <w:t>£71,659.06</w:t>
            </w:r>
          </w:p>
        </w:tc>
        <w:tc>
          <w:tcPr>
            <w:tcW w:w="0" w:type="auto"/>
            <w:hideMark/>
          </w:tcPr>
          <w:p w14:paraId="01A5A0C9" w14:textId="77777777" w:rsidR="00D54B91" w:rsidRPr="002C0C56" w:rsidRDefault="00D54B91" w:rsidP="00D54B91">
            <w:pPr>
              <w:rPr>
                <w:rFonts w:ascii="Arial" w:eastAsia="Times New Roman" w:hAnsi="Arial" w:cs="Arial"/>
                <w:color w:val="1B1C1D"/>
                <w:kern w:val="0"/>
                <w:sz w:val="24"/>
                <w:szCs w:val="24"/>
                <w:lang w:eastAsia="en-GB"/>
                <w14:ligatures w14:val="none"/>
              </w:rPr>
            </w:pPr>
            <w:r w:rsidRPr="002C0C56">
              <w:rPr>
                <w:rFonts w:ascii="Arial" w:eastAsia="Times New Roman" w:hAnsi="Arial" w:cs="Arial"/>
                <w:color w:val="1B1C1D"/>
                <w:kern w:val="0"/>
                <w:sz w:val="24"/>
                <w:szCs w:val="24"/>
                <w:lang w:eastAsia="en-GB"/>
                <w14:ligatures w14:val="none"/>
              </w:rPr>
              <w:t>£88,324.62</w:t>
            </w:r>
          </w:p>
        </w:tc>
        <w:tc>
          <w:tcPr>
            <w:tcW w:w="0" w:type="auto"/>
            <w:hideMark/>
          </w:tcPr>
          <w:p w14:paraId="4A15F6D8" w14:textId="77777777" w:rsidR="00D54B91" w:rsidRPr="002C0C56" w:rsidRDefault="00D54B91" w:rsidP="00D54B91">
            <w:pPr>
              <w:rPr>
                <w:rFonts w:ascii="Arial" w:eastAsia="Times New Roman" w:hAnsi="Arial" w:cs="Arial"/>
                <w:color w:val="1B1C1D"/>
                <w:kern w:val="0"/>
                <w:sz w:val="24"/>
                <w:szCs w:val="24"/>
                <w:lang w:eastAsia="en-GB"/>
                <w14:ligatures w14:val="none"/>
              </w:rPr>
            </w:pPr>
            <w:r w:rsidRPr="002C0C56">
              <w:rPr>
                <w:rFonts w:ascii="Arial" w:eastAsia="Times New Roman" w:hAnsi="Arial" w:cs="Arial"/>
                <w:color w:val="1B1C1D"/>
                <w:kern w:val="0"/>
                <w:sz w:val="24"/>
                <w:szCs w:val="24"/>
                <w:lang w:eastAsia="en-GB"/>
                <w14:ligatures w14:val="none"/>
              </w:rPr>
              <w:t xml:space="preserve">The </w:t>
            </w:r>
            <w:r w:rsidRPr="002C0C56">
              <w:rPr>
                <w:rFonts w:ascii="Arial" w:eastAsia="Times New Roman" w:hAnsi="Arial" w:cs="Arial"/>
                <w:b/>
                <w:bCs/>
                <w:color w:val="1B1C1D"/>
                <w:kern w:val="0"/>
                <w:sz w:val="24"/>
                <w:szCs w:val="24"/>
                <w:bdr w:val="none" w:sz="0" w:space="0" w:color="auto" w:frame="1"/>
                <w:lang w:eastAsia="en-GB"/>
                <w14:ligatures w14:val="none"/>
              </w:rPr>
              <w:t>average absolute difference</w:t>
            </w:r>
            <w:r w:rsidRPr="002C0C56">
              <w:rPr>
                <w:rFonts w:ascii="Arial" w:eastAsia="Times New Roman" w:hAnsi="Arial" w:cs="Arial"/>
                <w:color w:val="1B1C1D"/>
                <w:kern w:val="0"/>
                <w:sz w:val="24"/>
                <w:szCs w:val="24"/>
                <w:lang w:eastAsia="en-GB"/>
                <w14:ligatures w14:val="none"/>
              </w:rPr>
              <w:t xml:space="preserve"> between predicted and actual prices. Lower is better.</w:t>
            </w:r>
          </w:p>
        </w:tc>
      </w:tr>
      <w:tr w:rsidR="00A956A9" w:rsidRPr="002C0C56" w14:paraId="496CB326" w14:textId="77777777" w:rsidTr="00D54B91">
        <w:tc>
          <w:tcPr>
            <w:tcW w:w="0" w:type="auto"/>
            <w:hideMark/>
          </w:tcPr>
          <w:p w14:paraId="1A85D86F" w14:textId="77777777" w:rsidR="00D54B91" w:rsidRPr="002C0C56" w:rsidRDefault="00D54B91" w:rsidP="00D54B91">
            <w:pPr>
              <w:rPr>
                <w:rFonts w:ascii="Arial" w:eastAsia="Times New Roman" w:hAnsi="Arial" w:cs="Arial"/>
                <w:color w:val="1B1C1D"/>
                <w:kern w:val="0"/>
                <w:sz w:val="24"/>
                <w:szCs w:val="24"/>
                <w:lang w:eastAsia="en-GB"/>
                <w14:ligatures w14:val="none"/>
              </w:rPr>
            </w:pPr>
            <w:r w:rsidRPr="002C0C56">
              <w:rPr>
                <w:rFonts w:ascii="Arial" w:eastAsia="Times New Roman" w:hAnsi="Arial" w:cs="Arial"/>
                <w:b/>
                <w:bCs/>
                <w:color w:val="1B1C1D"/>
                <w:kern w:val="0"/>
                <w:sz w:val="24"/>
                <w:szCs w:val="24"/>
                <w:bdr w:val="none" w:sz="0" w:space="0" w:color="auto" w:frame="1"/>
                <w:lang w:eastAsia="en-GB"/>
                <w14:ligatures w14:val="none"/>
              </w:rPr>
              <w:t>$R^2$ Score</w:t>
            </w:r>
            <w:r w:rsidRPr="002C0C56">
              <w:rPr>
                <w:rFonts w:ascii="Arial" w:eastAsia="Times New Roman" w:hAnsi="Arial" w:cs="Arial"/>
                <w:color w:val="1B1C1D"/>
                <w:kern w:val="0"/>
                <w:sz w:val="24"/>
                <w:szCs w:val="24"/>
                <w:lang w:eastAsia="en-GB"/>
                <w14:ligatures w14:val="none"/>
              </w:rPr>
              <w:t xml:space="preserve"> (</w:t>
            </w:r>
            <w:r w:rsidRPr="002C0C56">
              <w:rPr>
                <w:rFonts w:ascii="Arial" w:eastAsia="Times New Roman" w:hAnsi="Arial" w:cs="Arial"/>
                <w:color w:val="1B1C1D"/>
                <w:kern w:val="0"/>
                <w:sz w:val="24"/>
                <w:szCs w:val="24"/>
                <w:bdr w:val="none" w:sz="0" w:space="0" w:color="auto" w:frame="1"/>
                <w:lang w:eastAsia="en-GB"/>
                <w14:ligatures w14:val="none"/>
              </w:rPr>
              <w:t>$R^2$</w:t>
            </w:r>
            <w:r w:rsidRPr="002C0C56">
              <w:rPr>
                <w:rFonts w:ascii="Arial" w:eastAsia="Times New Roman" w:hAnsi="Arial" w:cs="Arial"/>
                <w:color w:val="1B1C1D"/>
                <w:kern w:val="0"/>
                <w:sz w:val="24"/>
                <w:szCs w:val="24"/>
                <w:lang w:eastAsia="en-GB"/>
                <w14:ligatures w14:val="none"/>
              </w:rPr>
              <w:t>)</w:t>
            </w:r>
          </w:p>
        </w:tc>
        <w:tc>
          <w:tcPr>
            <w:tcW w:w="0" w:type="auto"/>
            <w:hideMark/>
          </w:tcPr>
          <w:p w14:paraId="1BCCD1B3" w14:textId="77777777" w:rsidR="00D54B91" w:rsidRPr="002C0C56" w:rsidRDefault="00D54B91" w:rsidP="00D54B91">
            <w:pPr>
              <w:rPr>
                <w:rFonts w:ascii="Arial" w:eastAsia="Times New Roman" w:hAnsi="Arial" w:cs="Arial"/>
                <w:color w:val="1B1C1D"/>
                <w:kern w:val="0"/>
                <w:sz w:val="24"/>
                <w:szCs w:val="24"/>
                <w:lang w:eastAsia="en-GB"/>
                <w14:ligatures w14:val="none"/>
              </w:rPr>
            </w:pPr>
            <w:r w:rsidRPr="002C0C56">
              <w:rPr>
                <w:rFonts w:ascii="Arial" w:eastAsia="Times New Roman" w:hAnsi="Arial" w:cs="Arial"/>
                <w:b/>
                <w:bCs/>
                <w:color w:val="1B1C1D"/>
                <w:kern w:val="0"/>
                <w:sz w:val="24"/>
                <w:szCs w:val="24"/>
                <w:bdr w:val="none" w:sz="0" w:space="0" w:color="auto" w:frame="1"/>
                <w:lang w:eastAsia="en-GB"/>
                <w14:ligatures w14:val="none"/>
              </w:rPr>
              <w:t>0.8522</w:t>
            </w:r>
          </w:p>
        </w:tc>
        <w:tc>
          <w:tcPr>
            <w:tcW w:w="0" w:type="auto"/>
            <w:hideMark/>
          </w:tcPr>
          <w:p w14:paraId="1B957C6C" w14:textId="77777777" w:rsidR="00D54B91" w:rsidRPr="002C0C56" w:rsidRDefault="00D54B91" w:rsidP="00D54B91">
            <w:pPr>
              <w:rPr>
                <w:rFonts w:ascii="Arial" w:eastAsia="Times New Roman" w:hAnsi="Arial" w:cs="Arial"/>
                <w:color w:val="1B1C1D"/>
                <w:kern w:val="0"/>
                <w:sz w:val="24"/>
                <w:szCs w:val="24"/>
                <w:lang w:eastAsia="en-GB"/>
                <w14:ligatures w14:val="none"/>
              </w:rPr>
            </w:pPr>
            <w:r w:rsidRPr="002C0C56">
              <w:rPr>
                <w:rFonts w:ascii="Arial" w:eastAsia="Times New Roman" w:hAnsi="Arial" w:cs="Arial"/>
                <w:color w:val="1B1C1D"/>
                <w:kern w:val="0"/>
                <w:sz w:val="24"/>
                <w:szCs w:val="24"/>
                <w:lang w:eastAsia="en-GB"/>
                <w14:ligatures w14:val="none"/>
              </w:rPr>
              <w:t>0.6840</w:t>
            </w:r>
          </w:p>
        </w:tc>
        <w:tc>
          <w:tcPr>
            <w:tcW w:w="0" w:type="auto"/>
            <w:hideMark/>
          </w:tcPr>
          <w:p w14:paraId="50D2FE25" w14:textId="77777777" w:rsidR="00D54B91" w:rsidRPr="002C0C56" w:rsidRDefault="00D54B91" w:rsidP="00D54B91">
            <w:pPr>
              <w:rPr>
                <w:rFonts w:ascii="Arial" w:eastAsia="Times New Roman" w:hAnsi="Arial" w:cs="Arial"/>
                <w:color w:val="1B1C1D"/>
                <w:kern w:val="0"/>
                <w:sz w:val="24"/>
                <w:szCs w:val="24"/>
                <w:lang w:eastAsia="en-GB"/>
                <w14:ligatures w14:val="none"/>
              </w:rPr>
            </w:pPr>
            <w:r w:rsidRPr="002C0C56">
              <w:rPr>
                <w:rFonts w:ascii="Arial" w:eastAsia="Times New Roman" w:hAnsi="Arial" w:cs="Arial"/>
                <w:color w:val="1B1C1D"/>
                <w:kern w:val="0"/>
                <w:sz w:val="24"/>
                <w:szCs w:val="24"/>
                <w:lang w:eastAsia="en-GB"/>
                <w14:ligatures w14:val="none"/>
              </w:rPr>
              <w:t xml:space="preserve">The </w:t>
            </w:r>
            <w:r w:rsidRPr="002C0C56">
              <w:rPr>
                <w:rFonts w:ascii="Arial" w:eastAsia="Times New Roman" w:hAnsi="Arial" w:cs="Arial"/>
                <w:b/>
                <w:bCs/>
                <w:color w:val="1B1C1D"/>
                <w:kern w:val="0"/>
                <w:sz w:val="24"/>
                <w:szCs w:val="24"/>
                <w:bdr w:val="none" w:sz="0" w:space="0" w:color="auto" w:frame="1"/>
                <w:lang w:eastAsia="en-GB"/>
                <w14:ligatures w14:val="none"/>
              </w:rPr>
              <w:t>proportion of the variance</w:t>
            </w:r>
            <w:r w:rsidRPr="002C0C56">
              <w:rPr>
                <w:rFonts w:ascii="Arial" w:eastAsia="Times New Roman" w:hAnsi="Arial" w:cs="Arial"/>
                <w:color w:val="1B1C1D"/>
                <w:kern w:val="0"/>
                <w:sz w:val="24"/>
                <w:szCs w:val="24"/>
                <w:lang w:eastAsia="en-GB"/>
                <w14:ligatures w14:val="none"/>
              </w:rPr>
              <w:t xml:space="preserve"> in house prices explained by the model. Closer to 1.0 is better.</w:t>
            </w:r>
          </w:p>
        </w:tc>
      </w:tr>
    </w:tbl>
    <w:p w14:paraId="35A001D4" w14:textId="77777777" w:rsidR="006D0267" w:rsidRPr="002C0C56" w:rsidRDefault="006D0267" w:rsidP="009A0722"/>
    <w:p w14:paraId="11EA6C9E" w14:textId="77777777" w:rsidR="006D0267" w:rsidRPr="002C0C56" w:rsidRDefault="006D0267">
      <w:pPr>
        <w:rPr>
          <w:rFonts w:eastAsiaTheme="majorEastAsia" w:cstheme="majorBidi"/>
          <w:color w:val="0F4761" w:themeColor="accent1" w:themeShade="BF"/>
          <w:sz w:val="28"/>
          <w:szCs w:val="28"/>
        </w:rPr>
      </w:pPr>
      <w:r w:rsidRPr="002C0C56">
        <w:br w:type="page"/>
      </w:r>
    </w:p>
    <w:p w14:paraId="5A67C7E6" w14:textId="77777777" w:rsidR="009A0722" w:rsidRPr="002C0C56" w:rsidRDefault="006D0267" w:rsidP="006D0267">
      <w:pPr>
        <w:pStyle w:val="Heading2"/>
      </w:pPr>
      <w:bookmarkStart w:id="164" w:name="_Toc216688693"/>
      <w:r w:rsidRPr="002C0C56">
        <w:lastRenderedPageBreak/>
        <w:t xml:space="preserve">graphs with </w:t>
      </w:r>
      <w:r w:rsidR="009A0722" w:rsidRPr="002C0C56">
        <w:t>20,000 rows of data</w:t>
      </w:r>
      <w:bookmarkEnd w:id="164"/>
    </w:p>
    <w:p w14:paraId="330E6978" w14:textId="77777777" w:rsidR="009A0722" w:rsidRPr="002C0C56" w:rsidRDefault="009A0722" w:rsidP="009A0722">
      <w:pPr>
        <w:keepNext/>
      </w:pPr>
      <w:r w:rsidRPr="002C0C56">
        <w:rPr>
          <w:noProof/>
        </w:rPr>
        <w:drawing>
          <wp:inline distT="0" distB="0" distL="0" distR="0" wp14:anchorId="07452F43" wp14:editId="4D935C73">
            <wp:extent cx="5731510" cy="3484880"/>
            <wp:effectExtent l="0" t="0" r="2540" b="1270"/>
            <wp:docPr id="1546757150" name="Picture 1" descr="A graph of a graph showing a line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14538" name="Picture 1" descr="A graph of a graph showing a line of blue dots&#10;&#10;AI-generated content may be incorrect."/>
                    <pic:cNvPicPr/>
                  </pic:nvPicPr>
                  <pic:blipFill>
                    <a:blip r:embed="rId82"/>
                    <a:stretch>
                      <a:fillRect/>
                    </a:stretch>
                  </pic:blipFill>
                  <pic:spPr>
                    <a:xfrm>
                      <a:off x="0" y="0"/>
                      <a:ext cx="5731510" cy="3484880"/>
                    </a:xfrm>
                    <a:prstGeom prst="rect">
                      <a:avLst/>
                    </a:prstGeom>
                  </pic:spPr>
                </pic:pic>
              </a:graphicData>
            </a:graphic>
          </wp:inline>
        </w:drawing>
      </w:r>
    </w:p>
    <w:p w14:paraId="1314C7BD" w14:textId="3E368BFD" w:rsidR="009A0722" w:rsidRPr="002C0C56" w:rsidRDefault="009A0722" w:rsidP="009A0722">
      <w:pPr>
        <w:pStyle w:val="Caption"/>
      </w:pPr>
      <w:bookmarkStart w:id="165" w:name="_Toc216688764"/>
      <w:r w:rsidRPr="002C0C56">
        <w:t xml:space="preserve">Figure </w:t>
      </w:r>
      <w:fldSimple w:instr=" SEQ Figure \* ARABIC ">
        <w:r w:rsidR="000728F9">
          <w:rPr>
            <w:noProof/>
          </w:rPr>
          <w:t>65</w:t>
        </w:r>
      </w:fldSimple>
      <w:r w:rsidRPr="002C0C56">
        <w:t xml:space="preserve"> - linear regression graph</w:t>
      </w:r>
      <w:bookmarkEnd w:id="165"/>
    </w:p>
    <w:p w14:paraId="503AED50" w14:textId="77777777" w:rsidR="009A0722" w:rsidRPr="002C0C56" w:rsidRDefault="009A0722" w:rsidP="009A0722">
      <w:pPr>
        <w:keepNext/>
      </w:pPr>
      <w:r w:rsidRPr="002C0C56">
        <w:rPr>
          <w:noProof/>
        </w:rPr>
        <w:drawing>
          <wp:inline distT="0" distB="0" distL="0" distR="0" wp14:anchorId="637A0E8B" wp14:editId="37206546">
            <wp:extent cx="5731510" cy="3500755"/>
            <wp:effectExtent l="0" t="0" r="2540" b="4445"/>
            <wp:docPr id="439545084" name="Picture 1" descr="A green dotted line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5084" name="Picture 1" descr="A green dotted line with a red line&#10;&#10;AI-generated content may be incorrect."/>
                    <pic:cNvPicPr/>
                  </pic:nvPicPr>
                  <pic:blipFill>
                    <a:blip r:embed="rId37"/>
                    <a:stretch>
                      <a:fillRect/>
                    </a:stretch>
                  </pic:blipFill>
                  <pic:spPr>
                    <a:xfrm>
                      <a:off x="0" y="0"/>
                      <a:ext cx="5731510" cy="3500755"/>
                    </a:xfrm>
                    <a:prstGeom prst="rect">
                      <a:avLst/>
                    </a:prstGeom>
                  </pic:spPr>
                </pic:pic>
              </a:graphicData>
            </a:graphic>
          </wp:inline>
        </w:drawing>
      </w:r>
    </w:p>
    <w:p w14:paraId="2EBD17E3" w14:textId="141AD3D3" w:rsidR="009A0722" w:rsidRPr="002C0C56" w:rsidRDefault="009A0722" w:rsidP="009A0722">
      <w:pPr>
        <w:pStyle w:val="Caption"/>
      </w:pPr>
      <w:bookmarkStart w:id="166" w:name="_Toc216688765"/>
      <w:r w:rsidRPr="002C0C56">
        <w:t xml:space="preserve">Figure </w:t>
      </w:r>
      <w:fldSimple w:instr=" SEQ Figure \* ARABIC ">
        <w:r w:rsidR="000728F9">
          <w:rPr>
            <w:noProof/>
          </w:rPr>
          <w:t>66</w:t>
        </w:r>
      </w:fldSimple>
      <w:r w:rsidRPr="002C0C56">
        <w:t xml:space="preserve"> - </w:t>
      </w:r>
      <w:r w:rsidR="00B53A64" w:rsidRPr="002C0C56">
        <w:t>decision</w:t>
      </w:r>
      <w:r w:rsidRPr="002C0C56">
        <w:t xml:space="preserve"> tree graph</w:t>
      </w:r>
      <w:bookmarkEnd w:id="166"/>
    </w:p>
    <w:p w14:paraId="2B0497E9" w14:textId="77777777" w:rsidR="00924E21" w:rsidRPr="002C0C56" w:rsidRDefault="00924E21" w:rsidP="009A0722"/>
    <w:p w14:paraId="60C1E21A" w14:textId="77777777" w:rsidR="00924E21" w:rsidRPr="002C0C56" w:rsidRDefault="00924E21" w:rsidP="009A0722"/>
    <w:p w14:paraId="2B58A09E" w14:textId="77777777" w:rsidR="00924E21" w:rsidRPr="002C0C56" w:rsidRDefault="00924E21" w:rsidP="009A0722"/>
    <w:p w14:paraId="37FEEE77" w14:textId="090BF8E8" w:rsidR="009A0722" w:rsidRPr="002C0C56" w:rsidRDefault="009A0722" w:rsidP="009A0722">
      <w:r w:rsidRPr="002C0C56">
        <w:lastRenderedPageBreak/>
        <w:t>=== Top 10 Feature Coefficients ===</w:t>
      </w:r>
    </w:p>
    <w:p w14:paraId="4A0F1689" w14:textId="77777777" w:rsidR="009A0722" w:rsidRPr="002C0C56" w:rsidRDefault="009A0722" w:rsidP="009A0722">
      <w:r w:rsidRPr="002C0C56">
        <w:t>               Feature    Coefficient</w:t>
      </w:r>
    </w:p>
    <w:p w14:paraId="3FE0654E" w14:textId="77777777" w:rsidR="009A0722" w:rsidRPr="002C0C56" w:rsidRDefault="009A0722" w:rsidP="009A0722">
      <w:r w:rsidRPr="002C0C56">
        <w:t>5   Postcode_Area_KT13  548139.347921</w:t>
      </w:r>
    </w:p>
    <w:p w14:paraId="1E9B2B84" w14:textId="77777777" w:rsidR="009A0722" w:rsidRPr="002C0C56" w:rsidRDefault="009A0722" w:rsidP="009A0722">
      <w:r w:rsidRPr="002C0C56">
        <w:t>4   Postcode_Area_GU25  443143.705919</w:t>
      </w:r>
    </w:p>
    <w:p w14:paraId="41E13A0C" w14:textId="77777777" w:rsidR="009A0722" w:rsidRPr="002C0C56" w:rsidRDefault="009A0722" w:rsidP="009A0722">
      <w:r w:rsidRPr="002C0C56">
        <w:t>67   Postcode_Area_TS1 -396347.675423</w:t>
      </w:r>
    </w:p>
    <w:p w14:paraId="787CC90E" w14:textId="77777777" w:rsidR="009A0722" w:rsidRPr="002C0C56" w:rsidRDefault="009A0722" w:rsidP="009A0722">
      <w:r w:rsidRPr="002C0C56">
        <w:t>56   Postcode_Area_SM2  361004.208824</w:t>
      </w:r>
    </w:p>
    <w:p w14:paraId="663A1119" w14:textId="77777777" w:rsidR="009A0722" w:rsidRPr="002C0C56" w:rsidRDefault="009A0722" w:rsidP="009A0722">
      <w:r w:rsidRPr="002C0C56">
        <w:t>71  Postcode_Area_TS13 -322948.615527</w:t>
      </w:r>
    </w:p>
    <w:p w14:paraId="5CAEE564" w14:textId="77777777" w:rsidR="009A0722" w:rsidRPr="002C0C56" w:rsidRDefault="009A0722" w:rsidP="009A0722">
      <w:r w:rsidRPr="002C0C56">
        <w:t>42   Postcode_Area_S13 -315152.705354</w:t>
      </w:r>
    </w:p>
    <w:p w14:paraId="3CA30A17" w14:textId="77777777" w:rsidR="009A0722" w:rsidRPr="002C0C56" w:rsidRDefault="009A0722" w:rsidP="009A0722">
      <w:r w:rsidRPr="002C0C56">
        <w:t>72  Postcode_Area_TS14 -301936.513461</w:t>
      </w:r>
    </w:p>
    <w:p w14:paraId="55C6E940" w14:textId="77777777" w:rsidR="009A0722" w:rsidRPr="002C0C56" w:rsidRDefault="009A0722" w:rsidP="009A0722">
      <w:r w:rsidRPr="002C0C56">
        <w:t>86  Postcode_Area_WA13 -297111.869914</w:t>
      </w:r>
    </w:p>
    <w:p w14:paraId="4AEF0E5F" w14:textId="77777777" w:rsidR="009A0722" w:rsidRPr="002C0C56" w:rsidRDefault="009A0722" w:rsidP="009A0722">
      <w:r w:rsidRPr="002C0C56">
        <w:t>49   Postcode_Area_S63 -287478.449794</w:t>
      </w:r>
    </w:p>
    <w:p w14:paraId="50072F59" w14:textId="77777777" w:rsidR="009A0722" w:rsidRPr="002C0C56" w:rsidRDefault="009A0722" w:rsidP="009A0722">
      <w:r w:rsidRPr="002C0C56">
        <w:t>54   Postcode_Area_S80 -286214.317271</w:t>
      </w:r>
    </w:p>
    <w:p w14:paraId="3EB04532" w14:textId="77777777" w:rsidR="009A0722" w:rsidRPr="002C0C56" w:rsidRDefault="009A0722" w:rsidP="009A0722"/>
    <w:p w14:paraId="0B5B5D2B" w14:textId="77777777" w:rsidR="009A0722" w:rsidRPr="002C0C56" w:rsidRDefault="009A0722" w:rsidP="009A0722">
      <w:r w:rsidRPr="002C0C56">
        <w:t>=== Comparison of Models ===</w:t>
      </w:r>
    </w:p>
    <w:p w14:paraId="4B11F178" w14:textId="77777777" w:rsidR="009A0722" w:rsidRPr="001553EB" w:rsidRDefault="009A0722" w:rsidP="009A0722">
      <w:pPr>
        <w:rPr>
          <w:lang w:val="it-IT"/>
        </w:rPr>
      </w:pPr>
      <w:r w:rsidRPr="002C0C56">
        <w:t>                     </w:t>
      </w:r>
      <w:r w:rsidRPr="001553EB">
        <w:rPr>
          <w:lang w:val="it-IT"/>
        </w:rPr>
        <w:t>Model           RMSE           MAE  R</w:t>
      </w:r>
      <w:r w:rsidRPr="002C0C56">
        <w:rPr>
          <w:rFonts w:ascii="Aptos" w:hAnsi="Aptos" w:cs="Aptos"/>
        </w:rPr>
        <w:t>�</w:t>
      </w:r>
      <w:r w:rsidRPr="001553EB">
        <w:rPr>
          <w:lang w:val="it-IT"/>
        </w:rPr>
        <w:t xml:space="preserve"> Score</w:t>
      </w:r>
    </w:p>
    <w:p w14:paraId="0A6960F0" w14:textId="77777777" w:rsidR="009A0722" w:rsidRPr="001553EB" w:rsidRDefault="009A0722" w:rsidP="009A0722">
      <w:pPr>
        <w:rPr>
          <w:lang w:val="it-IT"/>
        </w:rPr>
      </w:pPr>
      <w:r w:rsidRPr="001553EB">
        <w:rPr>
          <w:lang w:val="it-IT"/>
        </w:rPr>
        <w:t xml:space="preserve">0        Linear </w:t>
      </w:r>
      <w:proofErr w:type="spellStart"/>
      <w:r w:rsidRPr="001553EB">
        <w:rPr>
          <w:lang w:val="it-IT"/>
        </w:rPr>
        <w:t>Regression</w:t>
      </w:r>
      <w:proofErr w:type="spellEnd"/>
      <w:r w:rsidRPr="001553EB">
        <w:rPr>
          <w:lang w:val="it-IT"/>
        </w:rPr>
        <w:t xml:space="preserve">  104029.960354  67267.240898  0.802110</w:t>
      </w:r>
    </w:p>
    <w:p w14:paraId="07B89096" w14:textId="77777777" w:rsidR="009A0722" w:rsidRPr="002C0C56" w:rsidRDefault="009A0722" w:rsidP="009A0722">
      <w:r w:rsidRPr="002C0C56">
        <w:t>1  Decision Tree Regressor  139277.126947  85053.389370  0.645296</w:t>
      </w:r>
    </w:p>
    <w:p w14:paraId="5B65BA7A" w14:textId="77777777" w:rsidR="00AD1FAF" w:rsidRPr="002C0C56" w:rsidRDefault="00AD1FAF">
      <w:r w:rsidRPr="002C0C56">
        <w:br w:type="page"/>
      </w:r>
    </w:p>
    <w:p w14:paraId="44F7ABA0" w14:textId="77777777" w:rsidR="00AD1FAF" w:rsidRPr="002C0C56" w:rsidRDefault="00AD1FAF" w:rsidP="00AD1FAF">
      <w:pPr>
        <w:pStyle w:val="Heading2"/>
      </w:pPr>
      <w:r w:rsidRPr="002C0C56">
        <w:lastRenderedPageBreak/>
        <w:t xml:space="preserve"> </w:t>
      </w:r>
      <w:bookmarkStart w:id="167" w:name="_Toc216688694"/>
      <w:r w:rsidRPr="002C0C56">
        <w:t>Random forest</w:t>
      </w:r>
      <w:bookmarkEnd w:id="167"/>
    </w:p>
    <w:p w14:paraId="427B5F53" w14:textId="77777777" w:rsidR="00340245" w:rsidRPr="002C0C56" w:rsidRDefault="00340245" w:rsidP="00E13184">
      <w:r w:rsidRPr="002C0C56">
        <w:rPr>
          <w:noProof/>
        </w:rPr>
        <w:drawing>
          <wp:inline distT="0" distB="0" distL="0" distR="0" wp14:anchorId="236A802D" wp14:editId="67B4C9D8">
            <wp:extent cx="5731510" cy="4782820"/>
            <wp:effectExtent l="0" t="0" r="2540" b="0"/>
            <wp:docPr id="14651431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43137" name="Picture 1" descr="A screenshot of a computer program&#10;&#10;AI-generated content may be incorrect."/>
                    <pic:cNvPicPr/>
                  </pic:nvPicPr>
                  <pic:blipFill>
                    <a:blip r:embed="rId83"/>
                    <a:stretch>
                      <a:fillRect/>
                    </a:stretch>
                  </pic:blipFill>
                  <pic:spPr>
                    <a:xfrm>
                      <a:off x="0" y="0"/>
                      <a:ext cx="5731510" cy="4782820"/>
                    </a:xfrm>
                    <a:prstGeom prst="rect">
                      <a:avLst/>
                    </a:prstGeom>
                  </pic:spPr>
                </pic:pic>
              </a:graphicData>
            </a:graphic>
          </wp:inline>
        </w:drawing>
      </w:r>
    </w:p>
    <w:p w14:paraId="1204CC05" w14:textId="6FED9374" w:rsidR="00340245" w:rsidRPr="002C0C56" w:rsidRDefault="00340245" w:rsidP="00340245">
      <w:pPr>
        <w:pStyle w:val="Caption"/>
      </w:pPr>
      <w:bookmarkStart w:id="168" w:name="_Toc216688766"/>
      <w:r w:rsidRPr="002C0C56">
        <w:t xml:space="preserve">Figure </w:t>
      </w:r>
      <w:fldSimple w:instr=" SEQ Figure \* ARABIC ">
        <w:r w:rsidR="000728F9">
          <w:rPr>
            <w:noProof/>
          </w:rPr>
          <w:t>67</w:t>
        </w:r>
      </w:fldSimple>
      <w:r w:rsidRPr="002C0C56">
        <w:t xml:space="preserve"> - random forest</w:t>
      </w:r>
      <w:bookmarkEnd w:id="168"/>
    </w:p>
    <w:p w14:paraId="4C4AC633" w14:textId="77777777" w:rsidR="006056B6" w:rsidRPr="002C0C56" w:rsidRDefault="006056B6" w:rsidP="00E13184">
      <w:r w:rsidRPr="002C0C56">
        <w:rPr>
          <w:noProof/>
        </w:rPr>
        <w:drawing>
          <wp:inline distT="0" distB="0" distL="0" distR="0" wp14:anchorId="2168CA85" wp14:editId="187740E0">
            <wp:extent cx="5731510" cy="2982595"/>
            <wp:effectExtent l="0" t="0" r="2540" b="8255"/>
            <wp:docPr id="58727719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77197" name="Picture 1" descr="A computer screen shot of a program code&#10;&#10;AI-generated content may be incorrect."/>
                    <pic:cNvPicPr/>
                  </pic:nvPicPr>
                  <pic:blipFill>
                    <a:blip r:embed="rId84"/>
                    <a:stretch>
                      <a:fillRect/>
                    </a:stretch>
                  </pic:blipFill>
                  <pic:spPr>
                    <a:xfrm>
                      <a:off x="0" y="0"/>
                      <a:ext cx="5731510" cy="2982595"/>
                    </a:xfrm>
                    <a:prstGeom prst="rect">
                      <a:avLst/>
                    </a:prstGeom>
                  </pic:spPr>
                </pic:pic>
              </a:graphicData>
            </a:graphic>
          </wp:inline>
        </w:drawing>
      </w:r>
    </w:p>
    <w:p w14:paraId="6BA25E3D" w14:textId="3B6E4762" w:rsidR="006056B6" w:rsidRPr="002C0C56" w:rsidRDefault="006056B6" w:rsidP="006056B6">
      <w:pPr>
        <w:pStyle w:val="Caption"/>
      </w:pPr>
      <w:bookmarkStart w:id="169" w:name="_Toc216688767"/>
      <w:r w:rsidRPr="002C0C56">
        <w:t xml:space="preserve">Figure </w:t>
      </w:r>
      <w:fldSimple w:instr=" SEQ Figure \* ARABIC ">
        <w:r w:rsidR="000728F9">
          <w:rPr>
            <w:noProof/>
          </w:rPr>
          <w:t>68</w:t>
        </w:r>
      </w:fldSimple>
      <w:r w:rsidRPr="002C0C56">
        <w:t xml:space="preserve"> - random forest graph code</w:t>
      </w:r>
      <w:bookmarkEnd w:id="169"/>
    </w:p>
    <w:p w14:paraId="6F9E81B0" w14:textId="77777777" w:rsidR="00636A88" w:rsidRPr="002C0C56" w:rsidRDefault="00837118" w:rsidP="00837118">
      <w:pPr>
        <w:pStyle w:val="Heading2"/>
      </w:pPr>
      <w:bookmarkStart w:id="170" w:name="_Toc216688695"/>
      <w:proofErr w:type="spellStart"/>
      <w:r w:rsidRPr="002C0C56">
        <w:lastRenderedPageBreak/>
        <w:t>XGboost</w:t>
      </w:r>
      <w:bookmarkEnd w:id="170"/>
      <w:proofErr w:type="spellEnd"/>
    </w:p>
    <w:p w14:paraId="126482D3" w14:textId="77777777" w:rsidR="00636A88" w:rsidRPr="002C0C56" w:rsidRDefault="00636A88" w:rsidP="00636A88">
      <w:pPr>
        <w:pStyle w:val="uni"/>
        <w:keepNext/>
      </w:pPr>
      <w:r w:rsidRPr="002C0C56">
        <w:rPr>
          <w:noProof/>
        </w:rPr>
        <w:drawing>
          <wp:inline distT="0" distB="0" distL="0" distR="0" wp14:anchorId="350444EF" wp14:editId="747FDE3B">
            <wp:extent cx="5731510" cy="6840220"/>
            <wp:effectExtent l="0" t="0" r="2540" b="0"/>
            <wp:docPr id="163464955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9555" name="Picture 1" descr="A computer screen shot of a program code&#10;&#10;AI-generated content may be incorrect."/>
                    <pic:cNvPicPr/>
                  </pic:nvPicPr>
                  <pic:blipFill>
                    <a:blip r:embed="rId85"/>
                    <a:stretch>
                      <a:fillRect/>
                    </a:stretch>
                  </pic:blipFill>
                  <pic:spPr>
                    <a:xfrm>
                      <a:off x="0" y="0"/>
                      <a:ext cx="5731510" cy="6840220"/>
                    </a:xfrm>
                    <a:prstGeom prst="rect">
                      <a:avLst/>
                    </a:prstGeom>
                  </pic:spPr>
                </pic:pic>
              </a:graphicData>
            </a:graphic>
          </wp:inline>
        </w:drawing>
      </w:r>
    </w:p>
    <w:p w14:paraId="34FB9FD6" w14:textId="6FA40D70" w:rsidR="00636A88" w:rsidRPr="002C0C56" w:rsidRDefault="00636A88" w:rsidP="00636A88">
      <w:pPr>
        <w:pStyle w:val="Caption"/>
      </w:pPr>
      <w:bookmarkStart w:id="171" w:name="_Toc216688768"/>
      <w:r w:rsidRPr="002C0C56">
        <w:t xml:space="preserve">Figure </w:t>
      </w:r>
      <w:fldSimple w:instr=" SEQ Figure \* ARABIC ">
        <w:r w:rsidR="000728F9">
          <w:rPr>
            <w:noProof/>
          </w:rPr>
          <w:t>69</w:t>
        </w:r>
      </w:fldSimple>
      <w:r w:rsidRPr="002C0C56">
        <w:t xml:space="preserve"> - xgboost code</w:t>
      </w:r>
      <w:bookmarkEnd w:id="171"/>
    </w:p>
    <w:p w14:paraId="0A41FDD3" w14:textId="77777777" w:rsidR="00CB67D9" w:rsidRPr="002C0C56" w:rsidRDefault="00CB67D9">
      <w:pPr>
        <w:rPr>
          <w:rFonts w:ascii="Arial" w:hAnsi="Arial" w:cs="Arial"/>
          <w:sz w:val="24"/>
          <w:szCs w:val="24"/>
        </w:rPr>
      </w:pPr>
      <w:r w:rsidRPr="002C0C56">
        <w:br w:type="page"/>
      </w:r>
    </w:p>
    <w:p w14:paraId="2507825B" w14:textId="77777777" w:rsidR="007C666F" w:rsidRPr="002C0C56" w:rsidRDefault="00CB67D9" w:rsidP="00CB67D9">
      <w:pPr>
        <w:pStyle w:val="Heading2"/>
      </w:pPr>
      <w:bookmarkStart w:id="172" w:name="_Toc216688696"/>
      <w:r w:rsidRPr="002C0C56">
        <w:lastRenderedPageBreak/>
        <w:t>SHAP</w:t>
      </w:r>
      <w:bookmarkEnd w:id="172"/>
    </w:p>
    <w:p w14:paraId="4983F93E" w14:textId="77777777" w:rsidR="007C666F" w:rsidRPr="002C0C56" w:rsidRDefault="007C666F" w:rsidP="007C666F">
      <w:pPr>
        <w:pStyle w:val="uni"/>
        <w:keepNext/>
      </w:pPr>
      <w:r w:rsidRPr="002C0C56">
        <w:rPr>
          <w:noProof/>
        </w:rPr>
        <w:drawing>
          <wp:inline distT="0" distB="0" distL="0" distR="0" wp14:anchorId="5FA2C5D4" wp14:editId="398C6BDE">
            <wp:extent cx="5487166" cy="3305636"/>
            <wp:effectExtent l="0" t="0" r="0" b="9525"/>
            <wp:docPr id="111618480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84808" name="Picture 1" descr="A computer screen shot of text&#10;&#10;AI-generated content may be incorrect."/>
                    <pic:cNvPicPr/>
                  </pic:nvPicPr>
                  <pic:blipFill>
                    <a:blip r:embed="rId86"/>
                    <a:stretch>
                      <a:fillRect/>
                    </a:stretch>
                  </pic:blipFill>
                  <pic:spPr>
                    <a:xfrm>
                      <a:off x="0" y="0"/>
                      <a:ext cx="5487166" cy="3305636"/>
                    </a:xfrm>
                    <a:prstGeom prst="rect">
                      <a:avLst/>
                    </a:prstGeom>
                  </pic:spPr>
                </pic:pic>
              </a:graphicData>
            </a:graphic>
          </wp:inline>
        </w:drawing>
      </w:r>
    </w:p>
    <w:p w14:paraId="66FD9E88" w14:textId="792F9925" w:rsidR="007C666F" w:rsidRPr="002C0C56" w:rsidRDefault="007C666F" w:rsidP="007C666F">
      <w:pPr>
        <w:pStyle w:val="Caption"/>
      </w:pPr>
      <w:bookmarkStart w:id="173" w:name="_Toc216688769"/>
      <w:r w:rsidRPr="002C0C56">
        <w:t xml:space="preserve">Figure </w:t>
      </w:r>
      <w:fldSimple w:instr=" SEQ Figure \* ARABIC ">
        <w:r w:rsidR="000728F9">
          <w:rPr>
            <w:noProof/>
          </w:rPr>
          <w:t>70</w:t>
        </w:r>
      </w:fldSimple>
      <w:r w:rsidRPr="002C0C56">
        <w:t xml:space="preserve"> - </w:t>
      </w:r>
      <w:proofErr w:type="spellStart"/>
      <w:r w:rsidRPr="002C0C56">
        <w:t>shap</w:t>
      </w:r>
      <w:proofErr w:type="spellEnd"/>
      <w:r w:rsidRPr="002C0C56">
        <w:t xml:space="preserve"> model</w:t>
      </w:r>
      <w:bookmarkEnd w:id="173"/>
    </w:p>
    <w:p w14:paraId="4DA5F6C6" w14:textId="77777777" w:rsidR="0096529C" w:rsidRPr="002C0C56" w:rsidRDefault="0096529C">
      <w:pPr>
        <w:rPr>
          <w:rFonts w:ascii="Arial" w:hAnsi="Arial" w:cs="Arial"/>
          <w:sz w:val="24"/>
          <w:szCs w:val="24"/>
        </w:rPr>
      </w:pPr>
      <w:r w:rsidRPr="002C0C56">
        <w:br w:type="page"/>
      </w:r>
    </w:p>
    <w:p w14:paraId="10E069CB" w14:textId="77777777" w:rsidR="0096529C" w:rsidRPr="002C0C56" w:rsidRDefault="0096529C" w:rsidP="0096529C">
      <w:pPr>
        <w:pStyle w:val="Heading2"/>
      </w:pPr>
      <w:bookmarkStart w:id="174" w:name="_Toc216688697"/>
      <w:r w:rsidRPr="002C0C56">
        <w:lastRenderedPageBreak/>
        <w:t>Reflection</w:t>
      </w:r>
      <w:bookmarkEnd w:id="174"/>
    </w:p>
    <w:p w14:paraId="34BA8393" w14:textId="77777777" w:rsidR="0096529C" w:rsidRPr="002C0C56" w:rsidRDefault="0096529C" w:rsidP="0096529C">
      <w:pPr>
        <w:pStyle w:val="uni"/>
      </w:pPr>
      <w:r w:rsidRPr="002C0C56">
        <w:t>The idea of machine learning is easy to put into practice, but there is a chance that you won't know the final result or how the model predicted it.  Finding the dataset was the largest obstacle since the housing price paid database lacked parameters that were essential to the accuracy of the forecast model, such as rooms and home size.  A larger technological and dataset reach would be part of another effort at this project.  It was extremely difficult and required several tries to solve coding issues in order to properly combine the CSV for the time period so that the HPI index would merge; this was crucial to the project and accurate pricing.  All of this strengthened coding knowledge and enhanced problem-solving abilities.</w:t>
      </w:r>
    </w:p>
    <w:p w14:paraId="72567697" w14:textId="77777777" w:rsidR="0096529C" w:rsidRPr="002C0C56" w:rsidRDefault="0096529C" w:rsidP="0096529C">
      <w:pPr>
        <w:pStyle w:val="uni"/>
      </w:pPr>
      <w:r w:rsidRPr="002C0C56">
        <w:t xml:space="preserve">Professional growth came from time management skills increased having to stick to project deadlines to make sure the project completed on time and the quality is still increase, version control skills with keeping clear push and pull using </w:t>
      </w:r>
      <w:proofErr w:type="spellStart"/>
      <w:r w:rsidRPr="002C0C56">
        <w:t>github</w:t>
      </w:r>
      <w:proofErr w:type="spellEnd"/>
      <w:r w:rsidRPr="002C0C56">
        <w:t xml:space="preserve"> to keep track of version, this helped with debugging issues and helping solve problems that new code errors created. Having clear iterations of coding steps and combined with clear and well written documentation helped increase the speed and lowered the complexity of the workload.</w:t>
      </w:r>
    </w:p>
    <w:p w14:paraId="332494A6" w14:textId="7A10770A" w:rsidR="000837F8" w:rsidRPr="002C0C56" w:rsidRDefault="0096529C" w:rsidP="0096529C">
      <w:pPr>
        <w:pStyle w:val="uni"/>
      </w:pPr>
      <w:r w:rsidRPr="002C0C56">
        <w:t>The results by combining transactional and market trend data significantly improves predictive accuracy, shows the importance data can have on ML models, future work would include cross validation with model interpretation techniques, it would focus on social economic factors related to house prices increase the robustness and fairness of the prediction model.</w:t>
      </w:r>
      <w:r w:rsidR="00661DCA" w:rsidRPr="002C0C56">
        <w:br w:type="page"/>
      </w:r>
    </w:p>
    <w:p w14:paraId="496D9DFD" w14:textId="034CD5BF" w:rsidR="003478F1" w:rsidRPr="002C0C56" w:rsidRDefault="00661DCA" w:rsidP="00661DCA">
      <w:pPr>
        <w:pStyle w:val="Heading1"/>
      </w:pPr>
      <w:bookmarkStart w:id="175" w:name="_Toc216688698"/>
      <w:r w:rsidRPr="002C0C56">
        <w:lastRenderedPageBreak/>
        <w:t>References</w:t>
      </w:r>
      <w:bookmarkEnd w:id="175"/>
      <w:r w:rsidRPr="002C0C56">
        <w:t xml:space="preserve"> </w:t>
      </w:r>
    </w:p>
    <w:p w14:paraId="744DB53E" w14:textId="40CAF187" w:rsidR="00036301" w:rsidRPr="002C0C56" w:rsidRDefault="00036301" w:rsidP="00036301">
      <w:pPr>
        <w:pStyle w:val="uni"/>
      </w:pPr>
      <w:r w:rsidRPr="002C0C56">
        <w:t xml:space="preserve">Abdul-Rahman, S., </w:t>
      </w:r>
      <w:proofErr w:type="spellStart"/>
      <w:r w:rsidRPr="002C0C56">
        <w:t>Zulkifley</w:t>
      </w:r>
      <w:proofErr w:type="spellEnd"/>
      <w:r w:rsidRPr="002C0C56">
        <w:t>, N.H., Ibrahim, I. and Mutalib, S. (2021). Advanced Machine Learning Algorithms for House Price Prediction: Case Study in Kuala Lumpur. International Journal of Advanced Computer Science and Applications, 12(12). doi:</w:t>
      </w:r>
      <w:hyperlink r:id="rId87" w:tgtFrame="_new" w:history="1">
        <w:r w:rsidRPr="002C0C56">
          <w:rPr>
            <w:rStyle w:val="Hyperlink"/>
          </w:rPr>
          <w:t>https://doi.org/10.14569/ijacsa.2021.0121291</w:t>
        </w:r>
      </w:hyperlink>
      <w:r w:rsidRPr="002C0C56">
        <w:t>.</w:t>
      </w:r>
    </w:p>
    <w:p w14:paraId="786758C1" w14:textId="7223F489" w:rsidR="00C22441" w:rsidRPr="002C0C56" w:rsidRDefault="00C22441" w:rsidP="00036301">
      <w:pPr>
        <w:pStyle w:val="uni"/>
      </w:pPr>
      <w:r w:rsidRPr="002C0C56">
        <w:t>Amazon Web Services, Inc. (2025). </w:t>
      </w:r>
      <w:r w:rsidRPr="002C0C56">
        <w:rPr>
          <w:i/>
          <w:iCs/>
        </w:rPr>
        <w:t>What is Hyperparameter Tuning? - Hyperparameter Tuning Methods Explained - AWS</w:t>
      </w:r>
      <w:r w:rsidRPr="002C0C56">
        <w:t>. [online] Available at: https://aws.amazon.com/what-is/hyperparameter-tuning/#:~:text=When%20you're%20training%20machine,not%20set%20by%20data%20scientists. [Accessed 25 Nov. 2025].</w:t>
      </w:r>
    </w:p>
    <w:p w14:paraId="642EFA0A" w14:textId="5EFC88F7" w:rsidR="00036301" w:rsidRPr="002C0C56" w:rsidRDefault="00036301" w:rsidP="00036301">
      <w:pPr>
        <w:pStyle w:val="uni"/>
      </w:pPr>
      <w:r w:rsidRPr="002C0C56">
        <w:t xml:space="preserve">Apex27 - Free Online Estate Agent CRM Software. (2022). Instant House Valuations Are They Really Any Good. [online] Available at: </w:t>
      </w:r>
      <w:hyperlink r:id="rId88" w:anchor=":~:text=The%20major%20downside%20to%20automated,a%20likely%20selling%20price%20either" w:tgtFrame="_new" w:history="1">
        <w:r w:rsidRPr="002C0C56">
          <w:rPr>
            <w:rStyle w:val="Hyperlink"/>
          </w:rPr>
          <w:t>https://apex27.co.uk/estate-agency-blog/instant-house-valuations-are-they-really-any-good#:~:text=The%20major%20downside%20to%20automated,a%20likely%20selling%20price%20either</w:t>
        </w:r>
      </w:hyperlink>
      <w:r w:rsidRPr="002C0C56">
        <w:t>. [Accessed 24 Nov. 2025].</w:t>
      </w:r>
    </w:p>
    <w:p w14:paraId="793B4ED6" w14:textId="6212A8CF" w:rsidR="00036301" w:rsidRPr="002C0C56" w:rsidRDefault="00036301" w:rsidP="00036301">
      <w:pPr>
        <w:pStyle w:val="uni"/>
      </w:pPr>
      <w:r w:rsidRPr="002C0C56">
        <w:t xml:space="preserve">Arxiv.org. (2023). Towards Trustworthy AI: A Review of Ethical and Robust Large Language Models. [online] Available at: </w:t>
      </w:r>
      <w:hyperlink r:id="rId89" w:tgtFrame="_new" w:history="1">
        <w:r w:rsidRPr="002C0C56">
          <w:rPr>
            <w:rStyle w:val="Hyperlink"/>
          </w:rPr>
          <w:t>https://arxiv.org/html/2407.13934v1</w:t>
        </w:r>
      </w:hyperlink>
      <w:r w:rsidRPr="002C0C56">
        <w:t xml:space="preserve"> [Accessed 24 Nov. 2025].</w:t>
      </w:r>
    </w:p>
    <w:p w14:paraId="734C5596" w14:textId="1F7AD1A1" w:rsidR="00036301" w:rsidRPr="002C0C56" w:rsidRDefault="00036301" w:rsidP="00036301">
      <w:pPr>
        <w:pStyle w:val="uni"/>
      </w:pPr>
      <w:r w:rsidRPr="002C0C56">
        <w:t xml:space="preserve">Bedford, D. (2020). How Does A Recession Affect The Property Market? [online] Pettyson.co.uk. Available at: </w:t>
      </w:r>
      <w:hyperlink r:id="rId90" w:anchor=":~:text=In%20terms%20of%20the%20direct,wane%20over%20the%20coming%20months" w:tgtFrame="_new" w:history="1">
        <w:r w:rsidRPr="002C0C56">
          <w:rPr>
            <w:rStyle w:val="Hyperlink"/>
          </w:rPr>
          <w:t>https://www.pettyson.co.uk/about-us/our-blog/691-recession-affect-property-market#:~:text=In%20terms%20of%20the%20direct,wane%20over%20the%20coming%20months</w:t>
        </w:r>
      </w:hyperlink>
      <w:r w:rsidRPr="002C0C56">
        <w:t>? [Accessed 24 Nov. 2025].</w:t>
      </w:r>
    </w:p>
    <w:p w14:paraId="527C406B" w14:textId="44B8FD36" w:rsidR="00036301" w:rsidRDefault="00036301" w:rsidP="00036301">
      <w:pPr>
        <w:pStyle w:val="uni"/>
      </w:pPr>
      <w:r w:rsidRPr="002C0C56">
        <w:lastRenderedPageBreak/>
        <w:t xml:space="preserve">Brown, P. (2025). The transformative potential of AI in real estate. [online] Lewissilkin.com. Available at: </w:t>
      </w:r>
      <w:hyperlink r:id="rId91" w:tgtFrame="_new" w:history="1">
        <w:r w:rsidRPr="002C0C56">
          <w:rPr>
            <w:rStyle w:val="Hyperlink"/>
          </w:rPr>
          <w:t>https://www.lewissilkin.com/insights/2025/02/26/the-transformative-potential-of-ai-in-real-estate</w:t>
        </w:r>
      </w:hyperlink>
      <w:r w:rsidRPr="002C0C56">
        <w:t xml:space="preserve"> [Accessed 21 Nov. 2025].</w:t>
      </w:r>
    </w:p>
    <w:p w14:paraId="60A839AB" w14:textId="77777777" w:rsidR="009B2EF8" w:rsidRPr="009B2EF8" w:rsidRDefault="009B2EF8" w:rsidP="009B2EF8">
      <w:pPr>
        <w:pStyle w:val="uni"/>
      </w:pPr>
      <w:proofErr w:type="spellStart"/>
      <w:r w:rsidRPr="009B2EF8">
        <w:t>Bekhruz</w:t>
      </w:r>
      <w:proofErr w:type="spellEnd"/>
      <w:r w:rsidRPr="009B2EF8">
        <w:t xml:space="preserve"> </w:t>
      </w:r>
      <w:proofErr w:type="spellStart"/>
      <w:r w:rsidRPr="009B2EF8">
        <w:t>Tuychiev</w:t>
      </w:r>
      <w:proofErr w:type="spellEnd"/>
      <w:r w:rsidRPr="009B2EF8">
        <w:t xml:space="preserve"> (2019). </w:t>
      </w:r>
      <w:r w:rsidRPr="009B2EF8">
        <w:rPr>
          <w:i/>
          <w:iCs/>
        </w:rPr>
        <w:t>Using XGBoost in Python Tutorial</w:t>
      </w:r>
      <w:r w:rsidRPr="009B2EF8">
        <w:t>. [online] Datacamp.com. Available at: https://www.datacamp.com/tutorial/xgboost-in-python?dc_referrer=https%3A%2F%2Fwww.google.com%2F [Accessed 15 Dec. 2025].</w:t>
      </w:r>
    </w:p>
    <w:p w14:paraId="30B940A5" w14:textId="77777777" w:rsidR="009B2EF8" w:rsidRPr="009B2EF8" w:rsidRDefault="009B2EF8" w:rsidP="009B2EF8">
      <w:pPr>
        <w:pStyle w:val="uni"/>
      </w:pPr>
      <w:r w:rsidRPr="009B2EF8">
        <w:t>‌</w:t>
      </w:r>
    </w:p>
    <w:p w14:paraId="48C509D4" w14:textId="32E757C4" w:rsidR="009B2EF8" w:rsidRPr="002C0C56" w:rsidRDefault="009B2EF8" w:rsidP="00036301">
      <w:pPr>
        <w:pStyle w:val="uni"/>
      </w:pPr>
    </w:p>
    <w:p w14:paraId="109097BC" w14:textId="77777777" w:rsidR="00036301" w:rsidRPr="002C0C56" w:rsidRDefault="00036301" w:rsidP="00036301">
      <w:pPr>
        <w:pStyle w:val="uni"/>
      </w:pPr>
    </w:p>
    <w:p w14:paraId="03C03C7D" w14:textId="56EC7EAB" w:rsidR="00036301" w:rsidRPr="002C0C56" w:rsidRDefault="00036301" w:rsidP="00036301">
      <w:pPr>
        <w:pStyle w:val="uni"/>
      </w:pPr>
      <w:r w:rsidRPr="002C0C56">
        <w:t xml:space="preserve">Bzdok, D., Altman, N. and </w:t>
      </w:r>
      <w:proofErr w:type="spellStart"/>
      <w:r w:rsidRPr="002C0C56">
        <w:t>Krzywinski</w:t>
      </w:r>
      <w:proofErr w:type="spellEnd"/>
      <w:r w:rsidRPr="002C0C56">
        <w:t>, M. (2018). Statistics versus machine learning. Nature Methods, 15(4), pp.233–234. doi:</w:t>
      </w:r>
      <w:hyperlink r:id="rId92" w:tgtFrame="_new" w:history="1">
        <w:r w:rsidRPr="002C0C56">
          <w:rPr>
            <w:rStyle w:val="Hyperlink"/>
          </w:rPr>
          <w:t>https://doi.org/10.1038/nmeth.4642</w:t>
        </w:r>
      </w:hyperlink>
      <w:r w:rsidRPr="002C0C56">
        <w:t>.</w:t>
      </w:r>
    </w:p>
    <w:p w14:paraId="00DD454E" w14:textId="0AD91AE5" w:rsidR="00036301" w:rsidRPr="002C0C56" w:rsidRDefault="00036301" w:rsidP="00036301">
      <w:pPr>
        <w:pStyle w:val="uni"/>
      </w:pPr>
      <w:r w:rsidRPr="002C0C56">
        <w:t xml:space="preserve">Chi, B., Dennett, A., </w:t>
      </w:r>
      <w:proofErr w:type="spellStart"/>
      <w:r w:rsidRPr="002C0C56">
        <w:t>Oléron</w:t>
      </w:r>
      <w:proofErr w:type="spellEnd"/>
      <w:r w:rsidRPr="002C0C56">
        <w:t xml:space="preserve">-Evans, T. and Morphet, R. (2019). A new attribute-linked residential property price dataset for England and Wales 2011-2019 - </w:t>
      </w:r>
      <w:proofErr w:type="spellStart"/>
      <w:r w:rsidRPr="002C0C56">
        <w:t>ReShare</w:t>
      </w:r>
      <w:proofErr w:type="spellEnd"/>
      <w:r w:rsidRPr="002C0C56">
        <w:t>. Ukdataservice.ac.uk. [online] doi:</w:t>
      </w:r>
      <w:hyperlink r:id="rId93" w:tgtFrame="_new" w:history="1">
        <w:r w:rsidRPr="002C0C56">
          <w:rPr>
            <w:rStyle w:val="Hyperlink"/>
          </w:rPr>
          <w:t>https://reshare.ukdataservice.ac.uk/854942/1/tranall2011_19.csv</w:t>
        </w:r>
      </w:hyperlink>
      <w:r w:rsidRPr="002C0C56">
        <w:t>.</w:t>
      </w:r>
    </w:p>
    <w:p w14:paraId="43B87629" w14:textId="2718BFB4" w:rsidR="00036301" w:rsidRPr="002C0C56" w:rsidRDefault="00036301" w:rsidP="00036301">
      <w:pPr>
        <w:pStyle w:val="uni"/>
      </w:pPr>
      <w:r w:rsidRPr="002C0C56">
        <w:t xml:space="preserve">Code B website. (2024). Encoders in Machine Learning: Applications &amp; Use Cases. [online] Available at: </w:t>
      </w:r>
      <w:hyperlink r:id="rId94" w:tgtFrame="_new" w:history="1">
        <w:r w:rsidRPr="002C0C56">
          <w:rPr>
            <w:rStyle w:val="Hyperlink"/>
          </w:rPr>
          <w:t>https://code-b.dev/blog/encoders-machine-learning</w:t>
        </w:r>
      </w:hyperlink>
      <w:r w:rsidRPr="002C0C56">
        <w:t xml:space="preserve"> [Accessed 24 Nov. 2025].</w:t>
      </w:r>
    </w:p>
    <w:p w14:paraId="7DD516F5" w14:textId="77777777" w:rsidR="00AF3585" w:rsidRPr="002C0C56" w:rsidRDefault="00AF3585" w:rsidP="00AF3585">
      <w:pPr>
        <w:pStyle w:val="uni"/>
      </w:pPr>
      <w:r w:rsidRPr="002C0C56">
        <w:t>Cribb, J., Wernham, T. and Xu, X. (2023). Housing costs and income inequality in the UK. </w:t>
      </w:r>
      <w:proofErr w:type="spellStart"/>
      <w:r w:rsidRPr="002C0C56">
        <w:rPr>
          <w:i/>
          <w:iCs/>
        </w:rPr>
        <w:t>Econstor</w:t>
      </w:r>
      <w:proofErr w:type="spellEnd"/>
      <w:r w:rsidRPr="002C0C56">
        <w:rPr>
          <w:i/>
          <w:iCs/>
        </w:rPr>
        <w:t xml:space="preserve"> (</w:t>
      </w:r>
      <w:proofErr w:type="spellStart"/>
      <w:r w:rsidRPr="002C0C56">
        <w:rPr>
          <w:i/>
          <w:iCs/>
        </w:rPr>
        <w:t>Econstor</w:t>
      </w:r>
      <w:proofErr w:type="spellEnd"/>
      <w:r w:rsidRPr="002C0C56">
        <w:rPr>
          <w:i/>
          <w:iCs/>
        </w:rPr>
        <w:t>)</w:t>
      </w:r>
      <w:r w:rsidRPr="002C0C56">
        <w:t>. [online] doi:https://doi.org/10.1920/re.ifs.2023.0288.</w:t>
      </w:r>
    </w:p>
    <w:p w14:paraId="72DEB248" w14:textId="77777777" w:rsidR="00AF3585" w:rsidRPr="002C0C56" w:rsidRDefault="00AF3585" w:rsidP="00AF3585">
      <w:pPr>
        <w:pStyle w:val="uni"/>
      </w:pPr>
      <w:r w:rsidRPr="002C0C56">
        <w:t>‌</w:t>
      </w:r>
    </w:p>
    <w:p w14:paraId="145D2DCF" w14:textId="77777777" w:rsidR="00AF3585" w:rsidRPr="002C0C56" w:rsidRDefault="00AF3585" w:rsidP="00036301">
      <w:pPr>
        <w:pStyle w:val="uni"/>
      </w:pPr>
    </w:p>
    <w:p w14:paraId="3789FE2A" w14:textId="77777777" w:rsidR="0078102E" w:rsidRPr="001553EB" w:rsidRDefault="0078102E" w:rsidP="0078102E">
      <w:pPr>
        <w:pStyle w:val="uni"/>
        <w:rPr>
          <w:lang w:val="it-IT"/>
        </w:rPr>
      </w:pPr>
      <w:proofErr w:type="spellStart"/>
      <w:r w:rsidRPr="002C0C56">
        <w:t>Coralogix</w:t>
      </w:r>
      <w:proofErr w:type="spellEnd"/>
      <w:r w:rsidRPr="002C0C56">
        <w:t>. (2025). </w:t>
      </w:r>
      <w:r w:rsidRPr="002C0C56">
        <w:rPr>
          <w:i/>
          <w:iCs/>
        </w:rPr>
        <w:t>SHAP: Are Global Explanations Sufficient in Understanding Machine Learning Predictions?</w:t>
      </w:r>
      <w:r w:rsidRPr="002C0C56">
        <w:t xml:space="preserve"> [online] Available at: https://coralogix.com/ai-blog/shap-are-global-explanations-sufficient-in-understanding-machine-learning-predictions/#:~:text=Advantages%20of%20SHAP%20*%20SHAP%20can%20be,on%20predictions%20i.e.%2C%20negative%20and%20positive%20contributions. </w:t>
      </w:r>
      <w:r w:rsidRPr="001553EB">
        <w:rPr>
          <w:lang w:val="it-IT"/>
        </w:rPr>
        <w:t>[</w:t>
      </w:r>
      <w:proofErr w:type="spellStart"/>
      <w:r w:rsidRPr="001553EB">
        <w:rPr>
          <w:lang w:val="it-IT"/>
        </w:rPr>
        <w:t>Accessed</w:t>
      </w:r>
      <w:proofErr w:type="spellEnd"/>
      <w:r w:rsidRPr="001553EB">
        <w:rPr>
          <w:lang w:val="it-IT"/>
        </w:rPr>
        <w:t xml:space="preserve"> 4 </w:t>
      </w:r>
      <w:proofErr w:type="spellStart"/>
      <w:r w:rsidRPr="001553EB">
        <w:rPr>
          <w:lang w:val="it-IT"/>
        </w:rPr>
        <w:t>Dec</w:t>
      </w:r>
      <w:proofErr w:type="spellEnd"/>
      <w:r w:rsidRPr="001553EB">
        <w:rPr>
          <w:lang w:val="it-IT"/>
        </w:rPr>
        <w:t>. 2025].</w:t>
      </w:r>
    </w:p>
    <w:p w14:paraId="43E85B23" w14:textId="77777777" w:rsidR="0078102E" w:rsidRPr="001553EB" w:rsidRDefault="0078102E" w:rsidP="0078102E">
      <w:pPr>
        <w:pStyle w:val="uni"/>
        <w:rPr>
          <w:lang w:val="it-IT"/>
        </w:rPr>
      </w:pPr>
      <w:r w:rsidRPr="001553EB">
        <w:rPr>
          <w:lang w:val="it-IT"/>
        </w:rPr>
        <w:lastRenderedPageBreak/>
        <w:t>‌</w:t>
      </w:r>
    </w:p>
    <w:p w14:paraId="3D24F2E2" w14:textId="77777777" w:rsidR="0078102E" w:rsidRPr="001553EB" w:rsidRDefault="0078102E" w:rsidP="00036301">
      <w:pPr>
        <w:pStyle w:val="uni"/>
        <w:rPr>
          <w:lang w:val="it-IT"/>
        </w:rPr>
      </w:pPr>
    </w:p>
    <w:p w14:paraId="297E07C2" w14:textId="77777777" w:rsidR="003E34A4" w:rsidRPr="002C0C56" w:rsidRDefault="003E34A4" w:rsidP="003E34A4">
      <w:pPr>
        <w:pStyle w:val="uni"/>
      </w:pPr>
      <w:r w:rsidRPr="001553EB">
        <w:rPr>
          <w:lang w:val="it-IT"/>
        </w:rPr>
        <w:t xml:space="preserve">Cui, J., </w:t>
      </w:r>
      <w:proofErr w:type="spellStart"/>
      <w:r w:rsidRPr="001553EB">
        <w:rPr>
          <w:lang w:val="it-IT"/>
        </w:rPr>
        <w:t>Liu</w:t>
      </w:r>
      <w:proofErr w:type="spellEnd"/>
      <w:r w:rsidRPr="001553EB">
        <w:rPr>
          <w:lang w:val="it-IT"/>
        </w:rPr>
        <w:t xml:space="preserve">, Z. and Ma, Y. (2024). </w:t>
      </w:r>
      <w:r w:rsidRPr="002C0C56">
        <w:t>AI in Real Estate: Forecasting House Prices with Advanced Machine Learning Models. pp.144–148. doi:https://doi.org/10.5220/0013511000004619.</w:t>
      </w:r>
    </w:p>
    <w:p w14:paraId="62FC657B" w14:textId="77777777" w:rsidR="003E34A4" w:rsidRPr="002C0C56" w:rsidRDefault="003E34A4" w:rsidP="003E34A4">
      <w:pPr>
        <w:pStyle w:val="uni"/>
      </w:pPr>
      <w:r w:rsidRPr="002C0C56">
        <w:t>‌</w:t>
      </w:r>
    </w:p>
    <w:p w14:paraId="17D3D98E" w14:textId="77777777" w:rsidR="003E34A4" w:rsidRPr="002C0C56" w:rsidRDefault="003E34A4" w:rsidP="00036301">
      <w:pPr>
        <w:pStyle w:val="uni"/>
      </w:pPr>
    </w:p>
    <w:p w14:paraId="1699DEE9" w14:textId="55B89C00" w:rsidR="00036301" w:rsidRPr="002C0C56" w:rsidRDefault="00036301" w:rsidP="00036301">
      <w:pPr>
        <w:pStyle w:val="uni"/>
      </w:pPr>
      <w:r w:rsidRPr="002C0C56">
        <w:t xml:space="preserve">Data.gov.uk. (2025). UK House Price Index. [online] Available at: </w:t>
      </w:r>
      <w:hyperlink r:id="rId95" w:tgtFrame="_new" w:history="1">
        <w:r w:rsidRPr="002C0C56">
          <w:rPr>
            <w:rStyle w:val="Hyperlink"/>
          </w:rPr>
          <w:t>https://landregistry.data.gov.uk/app/ukhpi/</w:t>
        </w:r>
      </w:hyperlink>
      <w:r w:rsidRPr="002C0C56">
        <w:t xml:space="preserve"> [Accessed 13 Nov. 2025].</w:t>
      </w:r>
    </w:p>
    <w:p w14:paraId="280951AF" w14:textId="53BF1FB1" w:rsidR="00036301" w:rsidRPr="002C0C56" w:rsidRDefault="00036301" w:rsidP="00036301">
      <w:pPr>
        <w:pStyle w:val="uni"/>
      </w:pPr>
      <w:r w:rsidRPr="002C0C56">
        <w:t xml:space="preserve">Drayton, E., Levell, P. and Sturrock, D. (2024). Working paper The determinants of local housing supply in England. [online] Available at: </w:t>
      </w:r>
      <w:hyperlink r:id="rId96" w:tgtFrame="_new" w:history="1">
        <w:r w:rsidRPr="002C0C56">
          <w:rPr>
            <w:rStyle w:val="Hyperlink"/>
          </w:rPr>
          <w:t>https://ifs.org.uk/sites/default/files/2024-07/WP202435-The-determinants-of-local-housing-supply-in-england.pdf</w:t>
        </w:r>
      </w:hyperlink>
      <w:r w:rsidRPr="002C0C56">
        <w:t>.</w:t>
      </w:r>
    </w:p>
    <w:p w14:paraId="088F7387" w14:textId="4CF9E918" w:rsidR="00036301" w:rsidRPr="002C0C56" w:rsidRDefault="00036301" w:rsidP="00036301">
      <w:pPr>
        <w:pStyle w:val="uni"/>
      </w:pPr>
      <w:r w:rsidRPr="002C0C56">
        <w:t xml:space="preserve">Fernando, J. (2025). R-Squared: Definition, Calculation, and Interpretation. [online] Investopedia. Available at: </w:t>
      </w:r>
      <w:hyperlink r:id="rId97" w:tgtFrame="_new" w:history="1">
        <w:r w:rsidRPr="002C0C56">
          <w:rPr>
            <w:rStyle w:val="Hyperlink"/>
          </w:rPr>
          <w:t>https://www.investopedia.com/terms/r/r-squared.asp</w:t>
        </w:r>
      </w:hyperlink>
      <w:r w:rsidRPr="002C0C56">
        <w:t xml:space="preserve"> [Accessed 24 Nov. 2025].</w:t>
      </w:r>
    </w:p>
    <w:p w14:paraId="024FCA6E" w14:textId="29F6D29B" w:rsidR="00036301" w:rsidRPr="002C0C56" w:rsidRDefault="00036301" w:rsidP="00036301">
      <w:pPr>
        <w:pStyle w:val="uni"/>
      </w:pPr>
      <w:r w:rsidRPr="002C0C56">
        <w:t xml:space="preserve">FRICS, J.L. (2020). APC: the five valuation methods. [online] Rics.org. Available at: </w:t>
      </w:r>
      <w:hyperlink r:id="rId98" w:tgtFrame="_new" w:history="1">
        <w:r w:rsidRPr="002C0C56">
          <w:rPr>
            <w:rStyle w:val="Hyperlink"/>
          </w:rPr>
          <w:t>https://ww3.rics.org/uk/en/journals/property-journal/apc-5-valuation-methods.html</w:t>
        </w:r>
      </w:hyperlink>
      <w:r w:rsidRPr="002C0C56">
        <w:t xml:space="preserve"> [Accessed 13 Nov. 2025].</w:t>
      </w:r>
    </w:p>
    <w:p w14:paraId="007C88BD" w14:textId="77777777" w:rsidR="005362E5" w:rsidRPr="002C0C56" w:rsidRDefault="005362E5" w:rsidP="005362E5">
      <w:pPr>
        <w:pStyle w:val="uni"/>
      </w:pPr>
      <w:r w:rsidRPr="002C0C56">
        <w:t>Fu, Y. (2024). A Comparative Study of House Price Prediction Using Linear Regression and Random Forest Models. </w:t>
      </w:r>
      <w:r w:rsidRPr="002C0C56">
        <w:rPr>
          <w:i/>
          <w:iCs/>
        </w:rPr>
        <w:t>Highlights in Science Engineering and Technology</w:t>
      </w:r>
      <w:r w:rsidRPr="002C0C56">
        <w:t>, [online] 107, pp.96–103. doi:https://doi.org/10.54097/vcy5n584.</w:t>
      </w:r>
    </w:p>
    <w:p w14:paraId="44967721" w14:textId="77777777" w:rsidR="005362E5" w:rsidRPr="002C0C56" w:rsidRDefault="005362E5" w:rsidP="005362E5">
      <w:pPr>
        <w:pStyle w:val="uni"/>
      </w:pPr>
      <w:r w:rsidRPr="002C0C56">
        <w:lastRenderedPageBreak/>
        <w:t>‌</w:t>
      </w:r>
    </w:p>
    <w:p w14:paraId="4E1FFD7D" w14:textId="77777777" w:rsidR="005362E5" w:rsidRPr="002C0C56" w:rsidRDefault="005362E5" w:rsidP="00036301">
      <w:pPr>
        <w:pStyle w:val="uni"/>
      </w:pPr>
    </w:p>
    <w:p w14:paraId="2204F641" w14:textId="77777777" w:rsidR="00A335AF" w:rsidRPr="002C0C56" w:rsidRDefault="00A335AF" w:rsidP="00A335AF">
      <w:pPr>
        <w:pStyle w:val="uni"/>
      </w:pPr>
      <w:r w:rsidRPr="002C0C56">
        <w:t>GeeksforGeeks (2021). </w:t>
      </w:r>
      <w:r w:rsidRPr="002C0C56">
        <w:rPr>
          <w:i/>
          <w:iCs/>
        </w:rPr>
        <w:t>XGBoost</w:t>
      </w:r>
      <w:r w:rsidRPr="002C0C56">
        <w:t>. [online] GeeksforGeeks. Available at: https://www.geeksforgeeks.org/machine-learning/xgboost/ [Accessed 4 Dec. 2025].</w:t>
      </w:r>
    </w:p>
    <w:p w14:paraId="188105BA" w14:textId="0A6402A4" w:rsidR="00A335AF" w:rsidRPr="002C0C56" w:rsidRDefault="00A335AF" w:rsidP="00036301">
      <w:pPr>
        <w:pStyle w:val="uni"/>
      </w:pPr>
    </w:p>
    <w:p w14:paraId="4A157CE8" w14:textId="281DD5F7" w:rsidR="00036301" w:rsidRPr="002C0C56" w:rsidRDefault="00036301" w:rsidP="00036301">
      <w:pPr>
        <w:pStyle w:val="uni"/>
      </w:pPr>
      <w:r w:rsidRPr="002C0C56">
        <w:t xml:space="preserve">GeeksforGeeks (2020). ML Advantages and Disadvantages of Linear Regression. [online] Available at: </w:t>
      </w:r>
      <w:hyperlink r:id="rId99" w:tgtFrame="_new" w:history="1">
        <w:r w:rsidRPr="002C0C56">
          <w:rPr>
            <w:rStyle w:val="Hyperlink"/>
          </w:rPr>
          <w:t>https://www.geeksforgeeks.org/machine-learning/ml-advantages-and-disadvantages-of-linear-regression/</w:t>
        </w:r>
      </w:hyperlink>
      <w:r w:rsidRPr="002C0C56">
        <w:t xml:space="preserve"> [Accessed 14 Nov. 2025].</w:t>
      </w:r>
    </w:p>
    <w:p w14:paraId="3565AACC" w14:textId="536ABC55" w:rsidR="00036301" w:rsidRPr="002C0C56" w:rsidRDefault="00036301" w:rsidP="00036301">
      <w:pPr>
        <w:pStyle w:val="uni"/>
      </w:pPr>
      <w:r w:rsidRPr="002C0C56">
        <w:t xml:space="preserve">Grace (2022). Persistent wage gap between North and South - Northern Powerhouse Partnership. [online] Available at: </w:t>
      </w:r>
      <w:hyperlink r:id="rId100" w:tgtFrame="_new" w:history="1">
        <w:r w:rsidRPr="002C0C56">
          <w:rPr>
            <w:rStyle w:val="Hyperlink"/>
          </w:rPr>
          <w:t>https://www.northernpowerhousepartnership.co.uk/persistent-wage-gap-between-north-and-south/</w:t>
        </w:r>
      </w:hyperlink>
      <w:r w:rsidRPr="002C0C56">
        <w:t xml:space="preserve"> [Accessed 24 Nov. 2025].</w:t>
      </w:r>
    </w:p>
    <w:p w14:paraId="6F069937" w14:textId="77777777" w:rsidR="007A1EA9" w:rsidRPr="002C0C56" w:rsidRDefault="007A1EA9" w:rsidP="007A1EA9">
      <w:pPr>
        <w:pStyle w:val="uni"/>
      </w:pPr>
      <w:r w:rsidRPr="002C0C56">
        <w:t>GeeksforGeeks (2017). </w:t>
      </w:r>
      <w:r w:rsidRPr="002C0C56">
        <w:rPr>
          <w:i/>
          <w:iCs/>
        </w:rPr>
        <w:t>Cross Validation in Machine Learning</w:t>
      </w:r>
      <w:r w:rsidRPr="002C0C56">
        <w:t>. [online] GeeksforGeeks. Available at: https://www.geeksforgeeks.org/machine-learning/cross-validation-machine-learning/ [Accessed 8 Dec. 2025].</w:t>
      </w:r>
    </w:p>
    <w:p w14:paraId="5D87F374" w14:textId="17DD6E8A" w:rsidR="007A1EA9" w:rsidRPr="002C0C56" w:rsidRDefault="007A1EA9" w:rsidP="00036301">
      <w:pPr>
        <w:pStyle w:val="uni"/>
      </w:pPr>
    </w:p>
    <w:p w14:paraId="18562EC6" w14:textId="4F4BBEC6" w:rsidR="00036301" w:rsidRPr="002C0C56" w:rsidRDefault="00036301" w:rsidP="00036301">
      <w:pPr>
        <w:pStyle w:val="uni"/>
      </w:pPr>
      <w:r w:rsidRPr="002C0C56">
        <w:t>Harel, A. and Harpaz, G. (2024). Why stock analysts may make wrong predictions? Economics Letters, 244, p.111956. doi:</w:t>
      </w:r>
      <w:hyperlink r:id="rId101" w:tgtFrame="_new" w:history="1">
        <w:r w:rsidRPr="002C0C56">
          <w:rPr>
            <w:rStyle w:val="Hyperlink"/>
          </w:rPr>
          <w:t>https://doi.org/10.1016/j.econlet.2024.111956</w:t>
        </w:r>
      </w:hyperlink>
      <w:r w:rsidRPr="002C0C56">
        <w:t>.</w:t>
      </w:r>
    </w:p>
    <w:p w14:paraId="3D4D3387" w14:textId="3A43C8CA" w:rsidR="00036301" w:rsidRPr="002C0C56" w:rsidRDefault="00036301" w:rsidP="00036301">
      <w:pPr>
        <w:pStyle w:val="uni"/>
      </w:pPr>
      <w:r w:rsidRPr="002C0C56">
        <w:t xml:space="preserve">Hargrave, M. (2025). Understanding Hedonic Pricing: Definition, Uses, and Real Estate Examples. [online] Investopedia. Available at: </w:t>
      </w:r>
      <w:hyperlink r:id="rId102" w:tgtFrame="_new" w:history="1">
        <w:r w:rsidRPr="002C0C56">
          <w:rPr>
            <w:rStyle w:val="Hyperlink"/>
          </w:rPr>
          <w:t>https://www.investopedia.com/terms/h/hedonicpricing.asp</w:t>
        </w:r>
      </w:hyperlink>
      <w:r w:rsidRPr="002C0C56">
        <w:t xml:space="preserve"> [Accessed 23 Nov. 2025].</w:t>
      </w:r>
    </w:p>
    <w:p w14:paraId="3FD778BF" w14:textId="4278E22D" w:rsidR="0000414D" w:rsidRPr="002C0C56" w:rsidRDefault="0000414D" w:rsidP="00036301">
      <w:pPr>
        <w:pStyle w:val="uni"/>
      </w:pPr>
      <w:r w:rsidRPr="002C0C56">
        <w:lastRenderedPageBreak/>
        <w:t xml:space="preserve">Hossein </w:t>
      </w:r>
      <w:proofErr w:type="spellStart"/>
      <w:r w:rsidRPr="002C0C56">
        <w:t>Ashtari</w:t>
      </w:r>
      <w:proofErr w:type="spellEnd"/>
      <w:r w:rsidRPr="002C0C56">
        <w:t xml:space="preserve"> (2024). </w:t>
      </w:r>
      <w:r w:rsidRPr="002C0C56">
        <w:rPr>
          <w:i/>
          <w:iCs/>
        </w:rPr>
        <w:t>XGBoost vs. Random Forest vs. Gradient Boosting: Differences | Spiceworks</w:t>
      </w:r>
      <w:r w:rsidRPr="002C0C56">
        <w:t>. [online] Spiceworks Inc. Available at: https://www.spiceworks.com/tech/artificial-intelligence/articles/xgboost-vs-random-forest-vs-gradient-boosting/ [Accessed 4 Dec. 2025].</w:t>
      </w:r>
    </w:p>
    <w:p w14:paraId="20BE2AF6" w14:textId="77777777" w:rsidR="00D95393" w:rsidRPr="002C0C56" w:rsidRDefault="00D95393" w:rsidP="00D95393">
      <w:pPr>
        <w:pStyle w:val="uni"/>
      </w:pPr>
      <w:r w:rsidRPr="002C0C56">
        <w:t>Hilton, D. (2024). </w:t>
      </w:r>
      <w:r w:rsidRPr="002C0C56">
        <w:rPr>
          <w:i/>
          <w:iCs/>
        </w:rPr>
        <w:t>What’s happening with UK house prices? Latest property market moves and forecasts</w:t>
      </w:r>
      <w:r w:rsidRPr="002C0C56">
        <w:t xml:space="preserve">. [online] </w:t>
      </w:r>
      <w:proofErr w:type="spellStart"/>
      <w:r w:rsidRPr="002C0C56">
        <w:t>MoneyWeek</w:t>
      </w:r>
      <w:proofErr w:type="spellEnd"/>
      <w:r w:rsidRPr="002C0C56">
        <w:t>. Available at: https://moneyweek.com/investments/house-prices/house-prices [Accessed 9 Dec. 2025].</w:t>
      </w:r>
    </w:p>
    <w:p w14:paraId="3A82EE7E" w14:textId="77777777" w:rsidR="00D95393" w:rsidRPr="002C0C56" w:rsidRDefault="00D95393" w:rsidP="00D95393">
      <w:pPr>
        <w:pStyle w:val="uni"/>
      </w:pPr>
      <w:r w:rsidRPr="002C0C56">
        <w:t>‌</w:t>
      </w:r>
    </w:p>
    <w:p w14:paraId="642BF517" w14:textId="77777777" w:rsidR="00D95393" w:rsidRPr="002C0C56" w:rsidRDefault="00D95393" w:rsidP="00036301">
      <w:pPr>
        <w:pStyle w:val="uni"/>
      </w:pPr>
    </w:p>
    <w:p w14:paraId="55BE9477" w14:textId="612B7389" w:rsidR="00036301" w:rsidRPr="002C0C56" w:rsidRDefault="00036301" w:rsidP="00036301">
      <w:pPr>
        <w:pStyle w:val="uni"/>
      </w:pPr>
      <w:r w:rsidRPr="002C0C56">
        <w:t xml:space="preserve">Hayes, A. (2025). Automated Valuation Model (AVM): Definition and How It Works. [online] Investopedia. Available at: </w:t>
      </w:r>
      <w:hyperlink r:id="rId103" w:tgtFrame="_new" w:history="1">
        <w:r w:rsidRPr="002C0C56">
          <w:rPr>
            <w:rStyle w:val="Hyperlink"/>
          </w:rPr>
          <w:t>https://www.investopedia.com/terms/a/automated-valuation-model.asp</w:t>
        </w:r>
      </w:hyperlink>
      <w:r w:rsidRPr="002C0C56">
        <w:t xml:space="preserve"> [Accessed 24 Nov. 2025].</w:t>
      </w:r>
    </w:p>
    <w:p w14:paraId="050FD246" w14:textId="77777777" w:rsidR="00BE4A06" w:rsidRPr="002C0C56" w:rsidRDefault="00BE4A06" w:rsidP="00BE4A06">
      <w:pPr>
        <w:pStyle w:val="uni"/>
      </w:pPr>
      <w:r w:rsidRPr="002C0C56">
        <w:t>he /him, C.R. (2023). </w:t>
      </w:r>
      <w:r w:rsidRPr="002C0C56">
        <w:rPr>
          <w:i/>
          <w:iCs/>
        </w:rPr>
        <w:t>The Notorious XGBoost | Towards Data Science</w:t>
      </w:r>
      <w:r w:rsidRPr="002C0C56">
        <w:t>. [online] Towards Data Science. Available at: https://towardsdatascience.com/the-notorious-xgboost-c7f7adc4c183/ [Accessed 4 Dec. 2025].</w:t>
      </w:r>
    </w:p>
    <w:p w14:paraId="4B026806" w14:textId="77777777" w:rsidR="00BE4A06" w:rsidRPr="002C0C56" w:rsidRDefault="00BE4A06" w:rsidP="00BE4A06">
      <w:pPr>
        <w:pStyle w:val="uni"/>
      </w:pPr>
      <w:r w:rsidRPr="002C0C56">
        <w:t>‌</w:t>
      </w:r>
    </w:p>
    <w:p w14:paraId="6FF60F56" w14:textId="77777777" w:rsidR="00BE4A06" w:rsidRPr="002C0C56" w:rsidRDefault="00BE4A06" w:rsidP="00036301">
      <w:pPr>
        <w:pStyle w:val="uni"/>
      </w:pPr>
    </w:p>
    <w:p w14:paraId="0B526B95" w14:textId="172D34A8" w:rsidR="00036301" w:rsidRPr="002C0C56" w:rsidRDefault="00036301" w:rsidP="00036301">
      <w:pPr>
        <w:pStyle w:val="uni"/>
      </w:pPr>
      <w:r w:rsidRPr="002C0C56">
        <w:t xml:space="preserve">HM Land Registry (2023). UK House Price Index England: June 2023. [online] Available at: </w:t>
      </w:r>
      <w:hyperlink r:id="rId104" w:tgtFrame="_new" w:history="1">
        <w:r w:rsidRPr="002C0C56">
          <w:rPr>
            <w:rStyle w:val="Hyperlink"/>
          </w:rPr>
          <w:t>https://www.gov.uk/government/statistics/uk-house-price-index-for-june-2023/uk-house-price-index-england-june-2023</w:t>
        </w:r>
      </w:hyperlink>
      <w:r w:rsidRPr="002C0C56">
        <w:t xml:space="preserve"> [Accessed 25 Nov. 2025].</w:t>
      </w:r>
    </w:p>
    <w:p w14:paraId="73F5D824" w14:textId="7685AF91" w:rsidR="00036301" w:rsidRPr="002C0C56" w:rsidRDefault="00036301" w:rsidP="00036301">
      <w:pPr>
        <w:pStyle w:val="uni"/>
      </w:pPr>
      <w:r w:rsidRPr="002C0C56">
        <w:t xml:space="preserve">IBM (2021). Linear Regression. [online] Available at: </w:t>
      </w:r>
      <w:hyperlink r:id="rId105" w:tgtFrame="_new" w:history="1">
        <w:r w:rsidRPr="002C0C56">
          <w:rPr>
            <w:rStyle w:val="Hyperlink"/>
          </w:rPr>
          <w:t>https://www.ibm.com/think/topics/linear-regression</w:t>
        </w:r>
      </w:hyperlink>
      <w:r w:rsidRPr="002C0C56">
        <w:t xml:space="preserve"> [Accessed 13 Nov. 2025].</w:t>
      </w:r>
    </w:p>
    <w:p w14:paraId="72103E30" w14:textId="77777777" w:rsidR="007F53E9" w:rsidRPr="002C0C56" w:rsidRDefault="007F53E9" w:rsidP="00036301">
      <w:pPr>
        <w:pStyle w:val="uni"/>
      </w:pPr>
    </w:p>
    <w:p w14:paraId="3F985CB4" w14:textId="77777777" w:rsidR="007F53E9" w:rsidRPr="002C0C56" w:rsidRDefault="007F53E9" w:rsidP="00036301">
      <w:pPr>
        <w:pStyle w:val="uni"/>
      </w:pPr>
    </w:p>
    <w:p w14:paraId="3BE6CB2F" w14:textId="7F841C8C" w:rsidR="00036301" w:rsidRPr="002C0C56" w:rsidRDefault="007F53E9" w:rsidP="00036301">
      <w:pPr>
        <w:pStyle w:val="uni"/>
      </w:pPr>
      <w:r w:rsidRPr="002C0C56">
        <w:t>Institute for Fiscal Studies. (2025). </w:t>
      </w:r>
      <w:r w:rsidRPr="002C0C56">
        <w:rPr>
          <w:i/>
          <w:iCs/>
        </w:rPr>
        <w:t>Your household’s income : Where do you fit in? | Institute for Fiscal Studies</w:t>
      </w:r>
      <w:r w:rsidRPr="002C0C56">
        <w:t>. [online] Available at: https://ifs.org.uk/tools_and_resources/where_do_you_fit_in [Accessed 25 Nov. 2025].</w:t>
      </w:r>
    </w:p>
    <w:p w14:paraId="017742BD" w14:textId="77777777" w:rsidR="008A0B06" w:rsidRPr="002C0C56" w:rsidRDefault="008A0B06" w:rsidP="008A0B06">
      <w:pPr>
        <w:pStyle w:val="uni"/>
      </w:pPr>
      <w:r w:rsidRPr="002C0C56">
        <w:t>Iwaniuk, M., Jarosz, M., Borycki, B., Jezierski, B., Cwalina, J., Kaźmierczak, S. and Mańdziuk, J. (2025). </w:t>
      </w:r>
      <w:r w:rsidRPr="002C0C56">
        <w:rPr>
          <w:i/>
          <w:iCs/>
        </w:rPr>
        <w:t>The Impact of Bootstrap Sampling Rate on Random Forest Performance in Regression Tasks</w:t>
      </w:r>
      <w:r w:rsidRPr="002C0C56">
        <w:t>. [online] arXiv.org. Available at: https://arxiv.org/abs/2511.13952 [Accessed 4 Dec. 2025].</w:t>
      </w:r>
    </w:p>
    <w:p w14:paraId="57480AED" w14:textId="77777777" w:rsidR="008A0B06" w:rsidRPr="002C0C56" w:rsidRDefault="008A0B06" w:rsidP="008A0B06">
      <w:pPr>
        <w:pStyle w:val="uni"/>
      </w:pPr>
      <w:r w:rsidRPr="002C0C56">
        <w:t>‌</w:t>
      </w:r>
    </w:p>
    <w:p w14:paraId="45804581" w14:textId="77777777" w:rsidR="008A0B06" w:rsidRPr="002C0C56" w:rsidRDefault="008A0B06" w:rsidP="00036301">
      <w:pPr>
        <w:pStyle w:val="uni"/>
      </w:pPr>
    </w:p>
    <w:p w14:paraId="3971D2F1" w14:textId="6E3B9D62" w:rsidR="00036301" w:rsidRPr="002C0C56" w:rsidRDefault="00036301" w:rsidP="00036301">
      <w:pPr>
        <w:pStyle w:val="uni"/>
      </w:pPr>
      <w:proofErr w:type="spellStart"/>
      <w:r w:rsidRPr="002C0C56">
        <w:t>ifttt</w:t>
      </w:r>
      <w:proofErr w:type="spellEnd"/>
      <w:r w:rsidRPr="002C0C56">
        <w:t xml:space="preserve">-user (2023). On Common Split for Training, Validation, and Test Sets in Machine Learning. [online] Available at: </w:t>
      </w:r>
      <w:hyperlink r:id="rId106" w:tgtFrame="_new" w:history="1">
        <w:r w:rsidRPr="002C0C56">
          <w:rPr>
            <w:rStyle w:val="Hyperlink"/>
          </w:rPr>
          <w:t>https://towardsai.net/p/artificial-intelligence/on-common-split-for-training-validation-and-test-sets-in-machine-learning-2</w:t>
        </w:r>
      </w:hyperlink>
      <w:r w:rsidRPr="002C0C56">
        <w:t xml:space="preserve"> [Accessed 23 Nov. 2025].</w:t>
      </w:r>
    </w:p>
    <w:p w14:paraId="5EB636C0" w14:textId="401FDFCA" w:rsidR="00036301" w:rsidRPr="002C0C56" w:rsidRDefault="00036301" w:rsidP="00036301">
      <w:pPr>
        <w:pStyle w:val="uni"/>
      </w:pPr>
      <w:r w:rsidRPr="002C0C56">
        <w:t xml:space="preserve">Kara, M. (2024). What are some pros and cons of decision trees? [online] Medium. Available at: </w:t>
      </w:r>
      <w:hyperlink r:id="rId107" w:tgtFrame="_new" w:history="1">
        <w:r w:rsidRPr="002C0C56">
          <w:rPr>
            <w:rStyle w:val="Hyperlink"/>
          </w:rPr>
          <w:t>https://markmkara.medium.com/what-are-some-pros-and-cons-of-decision-trees-981926602359</w:t>
        </w:r>
      </w:hyperlink>
      <w:r w:rsidRPr="002C0C56">
        <w:t xml:space="preserve"> [Accessed 24 Nov. 2025].</w:t>
      </w:r>
    </w:p>
    <w:p w14:paraId="0F5F3D5E" w14:textId="202E3919" w:rsidR="00036301" w:rsidRPr="002C0C56" w:rsidRDefault="00036301" w:rsidP="00036301">
      <w:pPr>
        <w:pStyle w:val="uni"/>
      </w:pPr>
      <w:r w:rsidRPr="002C0C56">
        <w:t xml:space="preserve">KAVITA (2021). Linear Regression in Machine Learning. [online] Analytics Vidhya. Available at: </w:t>
      </w:r>
      <w:hyperlink r:id="rId108" w:tgtFrame="_new" w:history="1">
        <w:r w:rsidRPr="002C0C56">
          <w:rPr>
            <w:rStyle w:val="Hyperlink"/>
          </w:rPr>
          <w:t>https://www.analyticsvidhya.com/blog/2021/10/everything-you-need-to-know-about-linear-regression/</w:t>
        </w:r>
      </w:hyperlink>
      <w:r w:rsidRPr="002C0C56">
        <w:t xml:space="preserve"> [Accessed 24 Nov. 2025].</w:t>
      </w:r>
    </w:p>
    <w:p w14:paraId="1240C1BC" w14:textId="77777777" w:rsidR="008F6554" w:rsidRPr="002C0C56" w:rsidRDefault="008F6554" w:rsidP="008F6554">
      <w:pPr>
        <w:pStyle w:val="uni"/>
      </w:pPr>
      <w:r w:rsidRPr="002C0C56">
        <w:lastRenderedPageBreak/>
        <w:t xml:space="preserve">Kaustubh Chakradeo, Huynh, I., </w:t>
      </w:r>
      <w:proofErr w:type="spellStart"/>
      <w:r w:rsidRPr="002C0C56">
        <w:t>Balaganeshan</w:t>
      </w:r>
      <w:proofErr w:type="spellEnd"/>
      <w:r w:rsidRPr="002C0C56">
        <w:t xml:space="preserve">, S.B., Dollerup, O.L., Hjørdis Gade-Jørgensen, </w:t>
      </w:r>
      <w:proofErr w:type="spellStart"/>
      <w:r w:rsidRPr="002C0C56">
        <w:t>Laupstad</w:t>
      </w:r>
      <w:proofErr w:type="spellEnd"/>
      <w:r w:rsidRPr="002C0C56">
        <w:t>, S.K., Malham, M., Nguyen, T.-L., Hulman, A. and Varga, T.V. (2025). Navigating fairness aspects of clinical prediction models. </w:t>
      </w:r>
      <w:r w:rsidRPr="002C0C56">
        <w:rPr>
          <w:i/>
          <w:iCs/>
        </w:rPr>
        <w:t>BMC Medicine</w:t>
      </w:r>
      <w:r w:rsidRPr="002C0C56">
        <w:t>, [online] 23(1), pp.567–567. doi:https://doi.org/10.1186/s12916-025-04340-3.</w:t>
      </w:r>
    </w:p>
    <w:p w14:paraId="59550D41" w14:textId="77777777" w:rsidR="008F6554" w:rsidRPr="002C0C56" w:rsidRDefault="008F6554" w:rsidP="008F6554">
      <w:pPr>
        <w:pStyle w:val="uni"/>
      </w:pPr>
      <w:r w:rsidRPr="002C0C56">
        <w:t>‌</w:t>
      </w:r>
    </w:p>
    <w:p w14:paraId="73BF4258" w14:textId="77777777" w:rsidR="008F6554" w:rsidRPr="002C0C56" w:rsidRDefault="008F6554" w:rsidP="00036301">
      <w:pPr>
        <w:pStyle w:val="uni"/>
      </w:pPr>
    </w:p>
    <w:p w14:paraId="53C1FBEA" w14:textId="4F9AA5C3" w:rsidR="00036301" w:rsidRPr="002C0C56" w:rsidRDefault="00036301" w:rsidP="00036301">
      <w:pPr>
        <w:pStyle w:val="uni"/>
      </w:pPr>
      <w:proofErr w:type="spellStart"/>
      <w:r w:rsidRPr="002C0C56">
        <w:t>Kavlakoglu</w:t>
      </w:r>
      <w:proofErr w:type="spellEnd"/>
      <w:r w:rsidRPr="002C0C56">
        <w:t xml:space="preserve">, E. and Russi, E. (2024). XGBoost. [online] IBM.com. Available at: </w:t>
      </w:r>
      <w:hyperlink r:id="rId109" w:tgtFrame="_new" w:history="1">
        <w:r w:rsidRPr="002C0C56">
          <w:rPr>
            <w:rStyle w:val="Hyperlink"/>
          </w:rPr>
          <w:t>https://www.ibm.com/think/topics/xgboost</w:t>
        </w:r>
      </w:hyperlink>
      <w:r w:rsidRPr="002C0C56">
        <w:t xml:space="preserve"> [Accessed 23 Nov. 2025].</w:t>
      </w:r>
    </w:p>
    <w:p w14:paraId="53EA25C2" w14:textId="017D0330" w:rsidR="00036301" w:rsidRPr="002C0C56" w:rsidRDefault="00036301" w:rsidP="00036301">
      <w:pPr>
        <w:pStyle w:val="uni"/>
      </w:pPr>
      <w:r w:rsidRPr="002C0C56">
        <w:t xml:space="preserve">KEEP, M. and Keep, M. (2025). Housing market: Economic indicators. [online] House of Commons Library. Available at: </w:t>
      </w:r>
      <w:hyperlink r:id="rId110" w:tgtFrame="_new" w:history="1">
        <w:r w:rsidRPr="002C0C56">
          <w:rPr>
            <w:rStyle w:val="Hyperlink"/>
          </w:rPr>
          <w:t>https://commonslibrary.parliament.uk/research-briefings/sn02820/</w:t>
        </w:r>
      </w:hyperlink>
      <w:r w:rsidRPr="002C0C56">
        <w:t xml:space="preserve"> [Accessed 13 Nov. 2025].</w:t>
      </w:r>
    </w:p>
    <w:p w14:paraId="58B776F1" w14:textId="1597F49A" w:rsidR="00036301" w:rsidRPr="002C0C56" w:rsidRDefault="00036301" w:rsidP="00036301">
      <w:pPr>
        <w:pStyle w:val="uni"/>
      </w:pPr>
      <w:r w:rsidRPr="002C0C56">
        <w:t xml:space="preserve">Khan, F.T. (2024). Scaling Up Machine Learning: Efficient Strategies for Handling Large Datasets. [online] Medium. Available at: </w:t>
      </w:r>
      <w:hyperlink r:id="rId111" w:tgtFrame="_new" w:history="1">
        <w:r w:rsidRPr="002C0C56">
          <w:rPr>
            <w:rStyle w:val="Hyperlink"/>
          </w:rPr>
          <w:t>https://medium.com/@ftech/scaling-up-machine-learning-efficient-strategies-for-handling-large-datasets-1d329c608470</w:t>
        </w:r>
      </w:hyperlink>
      <w:r w:rsidRPr="002C0C56">
        <w:t xml:space="preserve"> [Accessed 23 Nov. 2025].</w:t>
      </w:r>
    </w:p>
    <w:p w14:paraId="115AD1DF" w14:textId="77C69C92" w:rsidR="00036301" w:rsidRPr="002C0C56" w:rsidRDefault="00036301" w:rsidP="00036301">
      <w:pPr>
        <w:pStyle w:val="uni"/>
      </w:pPr>
      <w:r w:rsidRPr="002C0C56">
        <w:t xml:space="preserve">Krayonnz.com. (2025). </w:t>
      </w:r>
      <w:proofErr w:type="spellStart"/>
      <w:r w:rsidRPr="002C0C56">
        <w:t>Krayonnz</w:t>
      </w:r>
      <w:proofErr w:type="spellEnd"/>
      <w:r w:rsidRPr="002C0C56">
        <w:t xml:space="preserve"> : Social Learning Network. [online] Available at: </w:t>
      </w:r>
      <w:hyperlink r:id="rId112" w:tgtFrame="_new" w:history="1">
        <w:r w:rsidRPr="002C0C56">
          <w:rPr>
            <w:rStyle w:val="Hyperlink"/>
          </w:rPr>
          <w:t>https://www.krayonnz.com/user/doubts/detail/623b2b7235e21e005f953106/what-are-the-advantages-and-disadvantages-of-XGBoost</w:t>
        </w:r>
      </w:hyperlink>
      <w:r w:rsidRPr="002C0C56">
        <w:t xml:space="preserve"> [Accessed 23 Nov. 2025].</w:t>
      </w:r>
    </w:p>
    <w:p w14:paraId="64321514" w14:textId="30FB9687" w:rsidR="00036301" w:rsidRPr="002C0C56" w:rsidRDefault="00036301" w:rsidP="00036301">
      <w:pPr>
        <w:pStyle w:val="uni"/>
      </w:pPr>
      <w:r w:rsidRPr="002C0C56">
        <w:t>Liao, Q.V. and Vaughan, J.W. (2024). AI Transparency in the Age of LLMs: A Human-</w:t>
      </w:r>
      <w:proofErr w:type="spellStart"/>
      <w:r w:rsidRPr="002C0C56">
        <w:t>Centered</w:t>
      </w:r>
      <w:proofErr w:type="spellEnd"/>
      <w:r w:rsidRPr="002C0C56">
        <w:t xml:space="preserve"> Research Roadmap. Harvard Data Science Review, (Special Issue 5). doi:</w:t>
      </w:r>
      <w:hyperlink r:id="rId113" w:tgtFrame="_new" w:history="1">
        <w:r w:rsidRPr="002C0C56">
          <w:rPr>
            <w:rStyle w:val="Hyperlink"/>
          </w:rPr>
          <w:t>https://doi.org/10.1162/99608f92.8036d03b</w:t>
        </w:r>
      </w:hyperlink>
      <w:r w:rsidRPr="002C0C56">
        <w:t>.</w:t>
      </w:r>
    </w:p>
    <w:p w14:paraId="1548DCA4" w14:textId="77777777" w:rsidR="00C245DC" w:rsidRPr="002C0C56" w:rsidRDefault="00C245DC" w:rsidP="00C245DC">
      <w:pPr>
        <w:pStyle w:val="uni"/>
      </w:pPr>
      <w:r w:rsidRPr="002C0C56">
        <w:lastRenderedPageBreak/>
        <w:t>Lundberg, S. and Lee, S.-I. (2017). </w:t>
      </w:r>
      <w:r w:rsidRPr="002C0C56">
        <w:rPr>
          <w:i/>
          <w:iCs/>
        </w:rPr>
        <w:t>A Unified Approach to Interpreting Model Predictions</w:t>
      </w:r>
      <w:r w:rsidRPr="002C0C56">
        <w:t>. [online] arXiv.org. doi:https://doi.org/10.48550/arXiv.1705.07874.</w:t>
      </w:r>
    </w:p>
    <w:p w14:paraId="27453E12" w14:textId="77777777" w:rsidR="00C245DC" w:rsidRPr="002C0C56" w:rsidRDefault="00C245DC" w:rsidP="00C245DC">
      <w:pPr>
        <w:pStyle w:val="uni"/>
      </w:pPr>
      <w:r w:rsidRPr="002C0C56">
        <w:t>‌</w:t>
      </w:r>
    </w:p>
    <w:p w14:paraId="6EE680B4" w14:textId="77777777" w:rsidR="00C245DC" w:rsidRPr="002C0C56" w:rsidRDefault="00C245DC" w:rsidP="00036301">
      <w:pPr>
        <w:pStyle w:val="uni"/>
      </w:pPr>
    </w:p>
    <w:p w14:paraId="1DCE5606" w14:textId="77777777" w:rsidR="00B3307D" w:rsidRPr="002C0C56" w:rsidRDefault="00B3307D" w:rsidP="00B3307D">
      <w:pPr>
        <w:pStyle w:val="uni"/>
      </w:pPr>
      <w:r w:rsidRPr="002C0C56">
        <w:t>Lomash Bhuva (2025). </w:t>
      </w:r>
      <w:r w:rsidRPr="002C0C56">
        <w:rPr>
          <w:i/>
          <w:iCs/>
        </w:rPr>
        <w:t>Understanding Feature Importance in Machine Learning</w:t>
      </w:r>
      <w:r w:rsidRPr="002C0C56">
        <w:rPr>
          <w:rFonts w:ascii="Segoe UI Emoji" w:hAnsi="Segoe UI Emoji" w:cs="Segoe UI Emoji"/>
          <w:i/>
          <w:iCs/>
        </w:rPr>
        <w:t>🌟🚀</w:t>
      </w:r>
      <w:r w:rsidRPr="002C0C56">
        <w:t>. [online] Medium. Available at: https://medium.com/@lomashbhuva/understanding-feature-importance-in-machine-learning-d86ec50e0055 [Accessed 4 Dec. 2025].</w:t>
      </w:r>
    </w:p>
    <w:p w14:paraId="0FC6F6D4" w14:textId="77777777" w:rsidR="00B3307D" w:rsidRPr="002C0C56" w:rsidRDefault="00B3307D" w:rsidP="00B3307D">
      <w:pPr>
        <w:pStyle w:val="uni"/>
      </w:pPr>
      <w:r w:rsidRPr="002C0C56">
        <w:t>‌</w:t>
      </w:r>
    </w:p>
    <w:p w14:paraId="42BBD421" w14:textId="77777777" w:rsidR="00B3307D" w:rsidRPr="002C0C56" w:rsidRDefault="00B3307D" w:rsidP="00036301">
      <w:pPr>
        <w:pStyle w:val="uni"/>
      </w:pPr>
    </w:p>
    <w:p w14:paraId="705F7B87" w14:textId="785E48B7" w:rsidR="00036301" w:rsidRPr="002C0C56" w:rsidRDefault="00036301" w:rsidP="00036301">
      <w:pPr>
        <w:pStyle w:val="uni"/>
      </w:pPr>
      <w:r w:rsidRPr="002C0C56">
        <w:t xml:space="preserve">Lloyds Banking Group. (2023). How the pandemic reshaped the UK housing market. [online] Available at: </w:t>
      </w:r>
      <w:hyperlink r:id="rId114" w:tgtFrame="_new" w:history="1">
        <w:r w:rsidRPr="002C0C56">
          <w:rPr>
            <w:rStyle w:val="Hyperlink"/>
          </w:rPr>
          <w:t>https://www.lloydsbankinggroup.com/media/press-releases/2023/halifax-2023/three-years-on-how-the-pandemic-reshaped-the-uk-housing-market.html</w:t>
        </w:r>
      </w:hyperlink>
      <w:r w:rsidRPr="002C0C56">
        <w:t xml:space="preserve"> [Accessed 25 Nov. 2025].</w:t>
      </w:r>
    </w:p>
    <w:p w14:paraId="161987D4" w14:textId="49C88E2E" w:rsidR="0013640B" w:rsidRPr="002C0C56" w:rsidRDefault="0013640B" w:rsidP="00036301">
      <w:pPr>
        <w:pStyle w:val="uni"/>
      </w:pPr>
      <w:r w:rsidRPr="002C0C56">
        <w:t>Lazyprogrammer.me. (2023). </w:t>
      </w:r>
      <w:r w:rsidRPr="002C0C56">
        <w:rPr>
          <w:i/>
          <w:iCs/>
        </w:rPr>
        <w:t>XGBoost — Machine Learning and Data Science Compendium</w:t>
      </w:r>
      <w:r w:rsidRPr="002C0C56">
        <w:t>. [online] Available at: https://lazyprogrammer.me/mlcompendium/ensemble/xgboost.html#:~:text=and%20improve%20generalization.-,Disadvantages%20of%20XGBoost,be%20tuned%20for%20optimal%20performance. [Accessed 25 Nov. 2025].</w:t>
      </w:r>
    </w:p>
    <w:p w14:paraId="1A12CD07" w14:textId="4DF2F08F" w:rsidR="00036301" w:rsidRPr="002C0C56" w:rsidRDefault="00036301" w:rsidP="00036301">
      <w:pPr>
        <w:pStyle w:val="uni"/>
      </w:pPr>
      <w:r w:rsidRPr="002C0C56">
        <w:t>Maloku, F. (2024). House Price Prediction Using Machine Learning and Artificial Intelligence. Journal of Artificial Intelligence &amp; Cloud Computing, 3(4), pp.1–10. doi:</w:t>
      </w:r>
      <w:hyperlink r:id="rId115" w:tgtFrame="_new" w:history="1">
        <w:r w:rsidRPr="002C0C56">
          <w:rPr>
            <w:rStyle w:val="Hyperlink"/>
          </w:rPr>
          <w:t>https://doi.org/10.47363/</w:t>
        </w:r>
        <w:proofErr w:type="spellStart"/>
        <w:r w:rsidRPr="002C0C56">
          <w:rPr>
            <w:rStyle w:val="Hyperlink"/>
          </w:rPr>
          <w:t>jaicc</w:t>
        </w:r>
        <w:proofErr w:type="spellEnd"/>
        <w:r w:rsidRPr="002C0C56">
          <w:rPr>
            <w:rStyle w:val="Hyperlink"/>
          </w:rPr>
          <w:t>/2024(3)357</w:t>
        </w:r>
      </w:hyperlink>
      <w:r w:rsidRPr="002C0C56">
        <w:t>.</w:t>
      </w:r>
    </w:p>
    <w:p w14:paraId="4F1C6984" w14:textId="77777777" w:rsidR="008043F7" w:rsidRPr="002C0C56" w:rsidRDefault="008043F7" w:rsidP="008043F7">
      <w:pPr>
        <w:pStyle w:val="uni"/>
      </w:pPr>
      <w:r w:rsidRPr="002C0C56">
        <w:lastRenderedPageBreak/>
        <w:t>Mason-Apps, E. (2022). </w:t>
      </w:r>
      <w:r w:rsidRPr="002C0C56">
        <w:rPr>
          <w:i/>
          <w:iCs/>
        </w:rPr>
        <w:t>The difference between a semi-detached and an end-terrace house | National Statistical</w:t>
      </w:r>
      <w:r w:rsidRPr="002C0C56">
        <w:t>. [online] Ons.gov.uk. Available at: https://blog.ons.gov.uk/2022/03/10/the-difference-between-a-semi-detached-and-an-end-terrace-house/ [Accessed 25 Nov. 2025].</w:t>
      </w:r>
    </w:p>
    <w:p w14:paraId="48514685" w14:textId="24B06398" w:rsidR="008043F7" w:rsidRPr="002C0C56" w:rsidRDefault="00173FC1" w:rsidP="00036301">
      <w:pPr>
        <w:pStyle w:val="uni"/>
      </w:pPr>
      <w:proofErr w:type="spellStart"/>
      <w:r w:rsidRPr="002C0C56">
        <w:t>MaPS</w:t>
      </w:r>
      <w:proofErr w:type="spellEnd"/>
      <w:r w:rsidRPr="002C0C56">
        <w:t>. (2025). </w:t>
      </w:r>
      <w:r w:rsidRPr="002C0C56">
        <w:rPr>
          <w:i/>
          <w:iCs/>
        </w:rPr>
        <w:t xml:space="preserve">Leasehold vs freehold: What’s the difference? | </w:t>
      </w:r>
      <w:proofErr w:type="spellStart"/>
      <w:r w:rsidRPr="002C0C56">
        <w:rPr>
          <w:i/>
          <w:iCs/>
        </w:rPr>
        <w:t>MoneyHelper</w:t>
      </w:r>
      <w:proofErr w:type="spellEnd"/>
      <w:r w:rsidRPr="002C0C56">
        <w:t>. [online] Available at: https://www.moneyhelper.org.uk/en/homes/buying-a-home/leasehold-vs-freehold-whats-the-difference [Accessed 25 Nov. 2025].</w:t>
      </w:r>
    </w:p>
    <w:p w14:paraId="5E503712" w14:textId="2DEBDCFA" w:rsidR="00036301" w:rsidRPr="002C0C56" w:rsidRDefault="00036301" w:rsidP="00036301">
      <w:pPr>
        <w:pStyle w:val="uni"/>
      </w:pPr>
      <w:r w:rsidRPr="002C0C56">
        <w:t xml:space="preserve">Nieberg, D. (2016). The Pros and cons of using house price evaluation tools in the current market. [online] Property Rescue. Available at: </w:t>
      </w:r>
      <w:hyperlink r:id="rId116" w:tgtFrame="_new" w:history="1">
        <w:r w:rsidRPr="002C0C56">
          <w:rPr>
            <w:rStyle w:val="Hyperlink"/>
          </w:rPr>
          <w:t>https://propertyrescue.co.uk/useful-guides-articles/the-pros-and-cons-of-using-house-price-evaluation-tools-in-the-current-market/</w:t>
        </w:r>
      </w:hyperlink>
      <w:r w:rsidRPr="002C0C56">
        <w:t xml:space="preserve"> [Accessed 13 Nov. 2025].</w:t>
      </w:r>
    </w:p>
    <w:p w14:paraId="465D89DA" w14:textId="44EC5378" w:rsidR="00036301" w:rsidRPr="002C0C56" w:rsidRDefault="00036301" w:rsidP="00036301">
      <w:pPr>
        <w:pStyle w:val="uni"/>
      </w:pPr>
      <w:r w:rsidRPr="002C0C56">
        <w:t xml:space="preserve">NVIDIA Data Science Glossary. (2019). What is XGBoost? [online] Available at: </w:t>
      </w:r>
      <w:hyperlink r:id="rId117" w:tgtFrame="_new" w:history="1">
        <w:r w:rsidRPr="002C0C56">
          <w:rPr>
            <w:rStyle w:val="Hyperlink"/>
          </w:rPr>
          <w:t>https://www.nvidia.com/en-gb/glossary/xgboost/</w:t>
        </w:r>
      </w:hyperlink>
      <w:r w:rsidRPr="002C0C56">
        <w:t xml:space="preserve"> [Accessed 23 Nov. 2025].</w:t>
      </w:r>
    </w:p>
    <w:p w14:paraId="0D7E41A5" w14:textId="0A3F1CF8" w:rsidR="00036301" w:rsidRPr="002C0C56" w:rsidRDefault="00036301" w:rsidP="00036301">
      <w:pPr>
        <w:pStyle w:val="uni"/>
      </w:pPr>
      <w:r w:rsidRPr="002C0C56">
        <w:t xml:space="preserve">or (2020). 80-20 or 80-10-10 for training machine learning models? [online] Data Science Stack Exchange. Available at: </w:t>
      </w:r>
      <w:hyperlink r:id="rId118" w:tgtFrame="_new" w:history="1">
        <w:r w:rsidRPr="002C0C56">
          <w:rPr>
            <w:rStyle w:val="Hyperlink"/>
          </w:rPr>
          <w:t>https://datascience.stackexchange.com/questions/69907/80-20-or-80-10-10-for-training-machine-learning-models</w:t>
        </w:r>
      </w:hyperlink>
      <w:r w:rsidRPr="002C0C56">
        <w:t xml:space="preserve"> [Accessed 23 Nov. 2025].</w:t>
      </w:r>
    </w:p>
    <w:p w14:paraId="3FA91B6D" w14:textId="6A91B459" w:rsidR="00036301" w:rsidRPr="002C0C56" w:rsidRDefault="00036301" w:rsidP="00036301">
      <w:pPr>
        <w:pStyle w:val="uni"/>
      </w:pPr>
      <w:r w:rsidRPr="002C0C56">
        <w:t xml:space="preserve">Pricing algorithms Economic working paper on the use of algorithms to facilitate collusion and personalised pricing 8 October 2018 CMA94. (n.d.). Available at: </w:t>
      </w:r>
      <w:hyperlink r:id="rId119" w:anchor="page=10&amp;zoom=100" w:tgtFrame="_new" w:history="1">
        <w:r w:rsidRPr="002C0C56">
          <w:rPr>
            <w:rStyle w:val="Hyperlink"/>
          </w:rPr>
          <w:t>https://assets.publishing.service.gov.uk/media/5bbb2384ed915d238f9cc2e7/Algorithms_econ_report.pdf#page=10&amp;zoom=100</w:t>
        </w:r>
      </w:hyperlink>
      <w:r w:rsidRPr="002C0C56">
        <w:t xml:space="preserve"> [Accessed 24 Nov. 2025].</w:t>
      </w:r>
    </w:p>
    <w:p w14:paraId="558DFF2F" w14:textId="6220A0B9" w:rsidR="00036301" w:rsidRPr="002C0C56" w:rsidRDefault="00036301" w:rsidP="00036301">
      <w:pPr>
        <w:pStyle w:val="uni"/>
      </w:pPr>
      <w:r w:rsidRPr="002C0C56">
        <w:t xml:space="preserve">rick (2023). How AI Will Revolutionise the Property Market in the UK. [online] Available at: </w:t>
      </w:r>
      <w:hyperlink r:id="rId120" w:tgtFrame="_new" w:history="1">
        <w:r w:rsidRPr="002C0C56">
          <w:rPr>
            <w:rStyle w:val="Hyperlink"/>
          </w:rPr>
          <w:t>https://addpropertyfinance.co.uk/how-ai-will-revolutionise-the-property-market-in-the-uk/</w:t>
        </w:r>
      </w:hyperlink>
      <w:r w:rsidRPr="002C0C56">
        <w:t xml:space="preserve"> [Accessed 24 Nov. 2025].</w:t>
      </w:r>
    </w:p>
    <w:p w14:paraId="43839F11" w14:textId="01CB947B" w:rsidR="00036301" w:rsidRPr="002C0C56" w:rsidRDefault="00036301" w:rsidP="00036301">
      <w:pPr>
        <w:pStyle w:val="uni"/>
      </w:pPr>
      <w:r w:rsidRPr="002C0C56">
        <w:lastRenderedPageBreak/>
        <w:t xml:space="preserve">Segal, T. (2021). How Interest Rates Affect Property Values. [online] Investopedia. Available at: </w:t>
      </w:r>
      <w:hyperlink r:id="rId121" w:tgtFrame="_new" w:history="1">
        <w:r w:rsidRPr="002C0C56">
          <w:rPr>
            <w:rStyle w:val="Hyperlink"/>
          </w:rPr>
          <w:t>https://www.investopedia.com/articles/mortgages-real-estate/08/interest-rates-affect-property-values.asp</w:t>
        </w:r>
      </w:hyperlink>
      <w:r w:rsidRPr="002C0C56">
        <w:t xml:space="preserve"> [Accessed 23 Nov. 2025].</w:t>
      </w:r>
    </w:p>
    <w:p w14:paraId="2045E2C7" w14:textId="3B5A8682" w:rsidR="007371AA" w:rsidRPr="002C0C56" w:rsidRDefault="007371AA" w:rsidP="00036301">
      <w:pPr>
        <w:pStyle w:val="uni"/>
      </w:pPr>
      <w:r w:rsidRPr="002C0C56">
        <w:t>Sharma, A. (2020). </w:t>
      </w:r>
      <w:r w:rsidRPr="002C0C56">
        <w:rPr>
          <w:i/>
          <w:iCs/>
        </w:rPr>
        <w:t>Decision Tree vs Random Forest | Which Is Right for You?</w:t>
      </w:r>
      <w:r w:rsidRPr="002C0C56">
        <w:t> [online] Analytics Vidhya. Available at: https://www.analyticsvidhya.com/blog/2020/05/decision-tree-vs-random-forest-algorithm/#:~:text=A%20decision%20tree%20is%20simpler,%2C%20healthcare%2C%20and%20deep%20learning. [Accessed 25 Nov. 2025].</w:t>
      </w:r>
    </w:p>
    <w:p w14:paraId="3D5958EB" w14:textId="77777777" w:rsidR="006E7E97" w:rsidRPr="002C0C56" w:rsidRDefault="006E7E97" w:rsidP="006E7E97">
      <w:pPr>
        <w:pStyle w:val="uni"/>
      </w:pPr>
      <w:r w:rsidRPr="002C0C56">
        <w:t>Sruthi (2021). </w:t>
      </w:r>
      <w:r w:rsidRPr="002C0C56">
        <w:rPr>
          <w:i/>
          <w:iCs/>
        </w:rPr>
        <w:t>Random Forest Algorithm in Machine Learning</w:t>
      </w:r>
      <w:r w:rsidRPr="002C0C56">
        <w:t>. [online] Analytics Vidhya. Available at: https://www.analyticsvidhya.com/blog/2021/06/understanding-random-forest/ [Accessed 27 Nov. 2025].</w:t>
      </w:r>
    </w:p>
    <w:p w14:paraId="27B4F38F" w14:textId="77777777" w:rsidR="006E7E97" w:rsidRPr="002C0C56" w:rsidRDefault="006E7E97" w:rsidP="006E7E97">
      <w:pPr>
        <w:pStyle w:val="uni"/>
      </w:pPr>
      <w:r w:rsidRPr="002C0C56">
        <w:t>‌</w:t>
      </w:r>
    </w:p>
    <w:p w14:paraId="66A56AD7" w14:textId="77777777" w:rsidR="006E7E97" w:rsidRPr="002C0C56" w:rsidRDefault="006E7E97" w:rsidP="00036301">
      <w:pPr>
        <w:pStyle w:val="uni"/>
      </w:pPr>
    </w:p>
    <w:p w14:paraId="2B7A25B8" w14:textId="36E834CB" w:rsidR="00036301" w:rsidRPr="001553EB" w:rsidRDefault="00036301" w:rsidP="00036301">
      <w:pPr>
        <w:pStyle w:val="uni"/>
        <w:rPr>
          <w:lang w:val="fr-FR"/>
        </w:rPr>
      </w:pPr>
      <w:r w:rsidRPr="002C0C56">
        <w:t xml:space="preserve">Sharma, H., Harsora, H. and Ogunleye, B. (2024). An Optimal House Price Prediction Algorithm: XGBoost. </w:t>
      </w:r>
      <w:r w:rsidRPr="001553EB">
        <w:rPr>
          <w:lang w:val="fr-FR"/>
        </w:rPr>
        <w:t>Analytics, 3(1), pp.30–45. doi:</w:t>
      </w:r>
      <w:hyperlink r:id="rId122" w:tgtFrame="_new" w:history="1">
        <w:r w:rsidRPr="001553EB">
          <w:rPr>
            <w:rStyle w:val="Hyperlink"/>
            <w:lang w:val="fr-FR"/>
          </w:rPr>
          <w:t>https://doi.org/10.3390/analytics3010003</w:t>
        </w:r>
      </w:hyperlink>
      <w:r w:rsidRPr="001553EB">
        <w:rPr>
          <w:lang w:val="fr-FR"/>
        </w:rPr>
        <w:t>.</w:t>
      </w:r>
    </w:p>
    <w:p w14:paraId="0805D5D2" w14:textId="39D7534F" w:rsidR="00036301" w:rsidRPr="002C0C56" w:rsidRDefault="00036301" w:rsidP="00036301">
      <w:pPr>
        <w:pStyle w:val="uni"/>
      </w:pPr>
      <w:r w:rsidRPr="001553EB">
        <w:rPr>
          <w:lang w:val="fr-FR"/>
        </w:rPr>
        <w:t xml:space="preserve">Spann, M. et al. </w:t>
      </w:r>
      <w:r w:rsidRPr="002C0C56">
        <w:t>(2025). Algorithmic pricing: Implications for marketing strategy and regulation. International Journal of Research in Marketing. doi:</w:t>
      </w:r>
      <w:hyperlink r:id="rId123" w:tgtFrame="_new" w:history="1">
        <w:r w:rsidRPr="002C0C56">
          <w:rPr>
            <w:rStyle w:val="Hyperlink"/>
          </w:rPr>
          <w:t>https://doi.org/10.1016/j.ijresmar.2025.05.001</w:t>
        </w:r>
      </w:hyperlink>
      <w:r w:rsidRPr="002C0C56">
        <w:t>.</w:t>
      </w:r>
    </w:p>
    <w:p w14:paraId="62E881D3" w14:textId="68D085FF" w:rsidR="00036301" w:rsidRPr="002C0C56" w:rsidRDefault="00036301" w:rsidP="00036301">
      <w:pPr>
        <w:pStyle w:val="uni"/>
      </w:pPr>
      <w:r w:rsidRPr="002C0C56">
        <w:t xml:space="preserve">Spira, L.S. (2025). Companies are using algorithms to charge you more. [online] </w:t>
      </w:r>
      <w:proofErr w:type="spellStart"/>
      <w:r w:rsidRPr="002C0C56">
        <w:t>TechEquity</w:t>
      </w:r>
      <w:proofErr w:type="spellEnd"/>
      <w:r w:rsidRPr="002C0C56">
        <w:t xml:space="preserve"> Collaborative. Available at: </w:t>
      </w:r>
      <w:hyperlink r:id="rId124" w:tgtFrame="_new" w:history="1">
        <w:r w:rsidRPr="002C0C56">
          <w:rPr>
            <w:rStyle w:val="Hyperlink"/>
          </w:rPr>
          <w:t>https://techequity.us/2025/08/18/algorithmic-price-fixing/</w:t>
        </w:r>
      </w:hyperlink>
      <w:r w:rsidRPr="002C0C56">
        <w:t xml:space="preserve"> [Accessed 24 Nov. 2025].</w:t>
      </w:r>
    </w:p>
    <w:p w14:paraId="0CC95FC3" w14:textId="0EF19D93" w:rsidR="00036301" w:rsidRPr="002C0C56" w:rsidRDefault="00036301" w:rsidP="00036301">
      <w:pPr>
        <w:pStyle w:val="uni"/>
      </w:pPr>
      <w:r w:rsidRPr="002C0C56">
        <w:lastRenderedPageBreak/>
        <w:t xml:space="preserve">Thealliance.ai. (2025). Mastering Data Cleaning for Fine-Tuning LLMs and RAG Architectures. [online] Available at: </w:t>
      </w:r>
      <w:hyperlink r:id="rId125" w:tgtFrame="_new" w:history="1">
        <w:r w:rsidRPr="002C0C56">
          <w:rPr>
            <w:rStyle w:val="Hyperlink"/>
          </w:rPr>
          <w:t>https://thealliance.ai/blog/mastering-data-cleaning-for-fine-tuning-llms-and-r</w:t>
        </w:r>
      </w:hyperlink>
      <w:r w:rsidRPr="002C0C56">
        <w:t xml:space="preserve"> [Accessed 24 Nov. 2025].</w:t>
      </w:r>
    </w:p>
    <w:p w14:paraId="246B62BB" w14:textId="5FB48D02" w:rsidR="00036301" w:rsidRPr="002C0C56" w:rsidRDefault="00036301" w:rsidP="00036301">
      <w:pPr>
        <w:pStyle w:val="uni"/>
      </w:pPr>
      <w:r w:rsidRPr="002C0C56">
        <w:t xml:space="preserve">The Impact of Large Language Models in Finance: Towards Trustworthy Adoption. (n.d.). [online] Available at: </w:t>
      </w:r>
      <w:hyperlink r:id="rId126" w:tgtFrame="_new" w:history="1">
        <w:r w:rsidRPr="002C0C56">
          <w:rPr>
            <w:rStyle w:val="Hyperlink"/>
          </w:rPr>
          <w:t>https://www.turing.ac.uk/sites/default/files/2024-06/the_impact_of_large_language_models_in_finance_-_towards_trustworthy_adoption_1.pdf</w:t>
        </w:r>
      </w:hyperlink>
      <w:r w:rsidRPr="002C0C56">
        <w:t>.</w:t>
      </w:r>
    </w:p>
    <w:p w14:paraId="46B75DD3" w14:textId="0B70D56A" w:rsidR="00036301" w:rsidRPr="001553EB" w:rsidRDefault="00036301" w:rsidP="00036301">
      <w:pPr>
        <w:pStyle w:val="uni"/>
        <w:rPr>
          <w:lang w:val="it-IT"/>
        </w:rPr>
      </w:pPr>
      <w:r w:rsidRPr="002C0C56">
        <w:t xml:space="preserve">Truong, Q., Nguyen, M., Dang, H. and Mei, B. (2020). Housing Price Prediction via Improved Machine Learning Techniques. </w:t>
      </w:r>
      <w:proofErr w:type="spellStart"/>
      <w:r w:rsidRPr="001553EB">
        <w:rPr>
          <w:lang w:val="it-IT"/>
        </w:rPr>
        <w:t>Procedia</w:t>
      </w:r>
      <w:proofErr w:type="spellEnd"/>
      <w:r w:rsidRPr="001553EB">
        <w:rPr>
          <w:lang w:val="it-IT"/>
        </w:rPr>
        <w:t xml:space="preserve"> Computer Science, 174, pp.433–442. doi:</w:t>
      </w:r>
      <w:hyperlink r:id="rId127" w:tgtFrame="_new" w:history="1">
        <w:r w:rsidRPr="001553EB">
          <w:rPr>
            <w:rStyle w:val="Hyperlink"/>
            <w:lang w:val="it-IT"/>
          </w:rPr>
          <w:t>https://doi.org/10.1016/j.procs.2020.06.111</w:t>
        </w:r>
      </w:hyperlink>
      <w:r w:rsidRPr="001553EB">
        <w:rPr>
          <w:lang w:val="it-IT"/>
        </w:rPr>
        <w:t>.</w:t>
      </w:r>
    </w:p>
    <w:p w14:paraId="039742D8" w14:textId="65C1BC45" w:rsidR="00036301" w:rsidRPr="002C0C56" w:rsidRDefault="00036301" w:rsidP="00036301">
      <w:pPr>
        <w:pStyle w:val="uni"/>
      </w:pPr>
      <w:r w:rsidRPr="002C0C56">
        <w:t xml:space="preserve">Uber. (2025). Uber. [online] Available at: </w:t>
      </w:r>
      <w:hyperlink r:id="rId128" w:tgtFrame="_new" w:history="1">
        <w:r w:rsidRPr="002C0C56">
          <w:rPr>
            <w:rStyle w:val="Hyperlink"/>
          </w:rPr>
          <w:t>https://www.uber.com/gb/en/drive/driver-app/how-surge-works/</w:t>
        </w:r>
      </w:hyperlink>
      <w:r w:rsidRPr="002C0C56">
        <w:t xml:space="preserve"> [Accessed 24 Nov. 2025].</w:t>
      </w:r>
    </w:p>
    <w:p w14:paraId="7C9288FF" w14:textId="77777777" w:rsidR="003D735C" w:rsidRPr="002C0C56" w:rsidRDefault="003D735C" w:rsidP="003D735C">
      <w:pPr>
        <w:pStyle w:val="uni"/>
      </w:pPr>
      <w:r w:rsidRPr="002C0C56">
        <w:t>White, M. and Papastamos, D. (2022). Buyer behaviour and price expectations: a spatial analysis of the Athens residential market. </w:t>
      </w:r>
      <w:r w:rsidRPr="002C0C56">
        <w:rPr>
          <w:i/>
          <w:iCs/>
        </w:rPr>
        <w:t>Journal of European Real Estate Research</w:t>
      </w:r>
      <w:r w:rsidRPr="002C0C56">
        <w:t>, [online] 15(3), pp.463–481. doi:https://doi.org/10.1108/jerer-03-2020-0013.</w:t>
      </w:r>
    </w:p>
    <w:p w14:paraId="1C9EA715" w14:textId="77777777" w:rsidR="003D735C" w:rsidRPr="002C0C56" w:rsidRDefault="003D735C" w:rsidP="003D735C">
      <w:pPr>
        <w:pStyle w:val="uni"/>
      </w:pPr>
      <w:r w:rsidRPr="002C0C56">
        <w:t>‌</w:t>
      </w:r>
    </w:p>
    <w:p w14:paraId="0FA53C75" w14:textId="77777777" w:rsidR="003D735C" w:rsidRPr="002C0C56" w:rsidRDefault="003D735C" w:rsidP="00036301">
      <w:pPr>
        <w:pStyle w:val="uni"/>
      </w:pPr>
    </w:p>
    <w:p w14:paraId="5CEC0E1E" w14:textId="17901756" w:rsidR="00036301" w:rsidRPr="002C0C56" w:rsidRDefault="00036301" w:rsidP="00036301">
      <w:pPr>
        <w:pStyle w:val="uni"/>
      </w:pPr>
      <w:r w:rsidRPr="002C0C56">
        <w:t>Vera, L.Q. and Vaughan, J.W. (2023). AI Transparency in the Age of LLMs: A Human-</w:t>
      </w:r>
      <w:proofErr w:type="spellStart"/>
      <w:r w:rsidRPr="002C0C56">
        <w:t>Centered</w:t>
      </w:r>
      <w:proofErr w:type="spellEnd"/>
      <w:r w:rsidRPr="002C0C56">
        <w:t xml:space="preserve"> Research Roadmap. [online] arXiv.org. Available at: </w:t>
      </w:r>
      <w:hyperlink r:id="rId129" w:tgtFrame="_new" w:history="1">
        <w:r w:rsidRPr="002C0C56">
          <w:rPr>
            <w:rStyle w:val="Hyperlink"/>
          </w:rPr>
          <w:t>https://arxiv.org/abs/2306.01941</w:t>
        </w:r>
      </w:hyperlink>
      <w:r w:rsidRPr="002C0C56">
        <w:t xml:space="preserve"> [Accessed 24 Nov. 2025].</w:t>
      </w:r>
    </w:p>
    <w:p w14:paraId="3586E4EF" w14:textId="77777777" w:rsidR="001600E8" w:rsidRPr="002C0C56" w:rsidRDefault="001600E8" w:rsidP="00036301">
      <w:pPr>
        <w:pStyle w:val="uni"/>
      </w:pPr>
    </w:p>
    <w:p w14:paraId="47D4DE10" w14:textId="77777777" w:rsidR="001600E8" w:rsidRPr="002C0C56" w:rsidRDefault="001600E8" w:rsidP="001600E8">
      <w:pPr>
        <w:pStyle w:val="uni"/>
      </w:pPr>
      <w:r w:rsidRPr="002C0C56">
        <w:lastRenderedPageBreak/>
        <w:t>Wan, H., Chowdhury, P.K.R., Yoon, J., Bhaduri, P., Srikrishnan, V., Judi, D. and Daniel, B. (2025). Explaining drivers of housing prices with nonlinear hedonic regressions. </w:t>
      </w:r>
      <w:r w:rsidRPr="002C0C56">
        <w:rPr>
          <w:i/>
          <w:iCs/>
        </w:rPr>
        <w:t>Machine Learning with Applications</w:t>
      </w:r>
      <w:r w:rsidRPr="002C0C56">
        <w:t>, [online] 21, p.100707. doi:https://doi.org/10.1016/j.mlwa.2025.100707.</w:t>
      </w:r>
    </w:p>
    <w:p w14:paraId="4C57F9F5" w14:textId="77777777" w:rsidR="001600E8" w:rsidRPr="002C0C56" w:rsidRDefault="001600E8" w:rsidP="001600E8">
      <w:pPr>
        <w:pStyle w:val="uni"/>
      </w:pPr>
      <w:r w:rsidRPr="002C0C56">
        <w:t>‌</w:t>
      </w:r>
    </w:p>
    <w:p w14:paraId="6B92B034" w14:textId="77777777" w:rsidR="001600E8" w:rsidRPr="002C0C56" w:rsidRDefault="001600E8" w:rsidP="00036301">
      <w:pPr>
        <w:pStyle w:val="uni"/>
      </w:pPr>
    </w:p>
    <w:p w14:paraId="66E670D5" w14:textId="48CF5D49" w:rsidR="00036301" w:rsidRPr="002C0C56" w:rsidRDefault="00036301" w:rsidP="00036301">
      <w:pPr>
        <w:pStyle w:val="uni"/>
      </w:pPr>
      <w:r w:rsidRPr="002C0C56">
        <w:t xml:space="preserve">Yadav, A. (2024). Linear Regression for Stock Market Prediction. [online] Medium. Available at: </w:t>
      </w:r>
      <w:hyperlink r:id="rId130" w:tgtFrame="_new" w:history="1">
        <w:r w:rsidRPr="002C0C56">
          <w:rPr>
            <w:rStyle w:val="Hyperlink"/>
          </w:rPr>
          <w:t>https://medium.com/@amit25173/linear-regression-for-stock-market-prediction-6039f1ea5c1b</w:t>
        </w:r>
      </w:hyperlink>
      <w:r w:rsidRPr="002C0C56">
        <w:t xml:space="preserve"> [Accessed 21 Nov. 2025].</w:t>
      </w:r>
    </w:p>
    <w:p w14:paraId="318396B6" w14:textId="1ED831BF" w:rsidR="00036301" w:rsidRPr="002C0C56" w:rsidRDefault="00036301" w:rsidP="00036301">
      <w:pPr>
        <w:pStyle w:val="uni"/>
      </w:pPr>
      <w:r w:rsidRPr="002C0C56">
        <w:t xml:space="preserve">YallaValue. (2025). Comparing Instant and Traditional Property Valuations. [online] Available at: </w:t>
      </w:r>
      <w:hyperlink r:id="rId131" w:tgtFrame="_new" w:history="1">
        <w:r w:rsidRPr="002C0C56">
          <w:rPr>
            <w:rStyle w:val="Hyperlink"/>
          </w:rPr>
          <w:t>https://yallavalue.com/blog/instant-property-valuations-vs-traditional-property-valuations-pros-and-cons</w:t>
        </w:r>
      </w:hyperlink>
      <w:r w:rsidRPr="002C0C56">
        <w:t xml:space="preserve"> [Accessed 13 Nov. 2025].</w:t>
      </w:r>
    </w:p>
    <w:p w14:paraId="20399D36" w14:textId="7E3413DC" w:rsidR="00036301" w:rsidRPr="002C0C56" w:rsidRDefault="00036301" w:rsidP="00036301">
      <w:pPr>
        <w:pStyle w:val="uni"/>
      </w:pPr>
      <w:r w:rsidRPr="002C0C56">
        <w:t xml:space="preserve">Yao, E. (2024). Predict Housing Price using Linear Regression in Python. [online] Towards Data Science. Available at: </w:t>
      </w:r>
      <w:hyperlink r:id="rId132" w:tgtFrame="_new" w:history="1">
        <w:r w:rsidRPr="002C0C56">
          <w:rPr>
            <w:rStyle w:val="Hyperlink"/>
          </w:rPr>
          <w:t>https://towardsdatascience.com/predict-housing-price-using-linear-regression-in-python-bfc0fcfff640/</w:t>
        </w:r>
      </w:hyperlink>
      <w:r w:rsidRPr="002C0C56">
        <w:t xml:space="preserve"> [Accessed 14 Nov. 2025].</w:t>
      </w:r>
    </w:p>
    <w:p w14:paraId="5D50D2F8" w14:textId="020051A7" w:rsidR="00036301" w:rsidRPr="002C0C56" w:rsidRDefault="00036301" w:rsidP="00036301">
      <w:pPr>
        <w:pStyle w:val="uni"/>
      </w:pPr>
      <w:r w:rsidRPr="002C0C56">
        <w:t>Zhang, H. (2025). Residential real estate price prediction based on adaptive loss function and feature embedding optimization. Humanities and Social Sciences Communications, 12(1). doi:</w:t>
      </w:r>
      <w:hyperlink r:id="rId133" w:tgtFrame="_new" w:history="1">
        <w:r w:rsidRPr="002C0C56">
          <w:rPr>
            <w:rStyle w:val="Hyperlink"/>
          </w:rPr>
          <w:t>https://doi.org/10.1057/s41599-025-05217-9</w:t>
        </w:r>
      </w:hyperlink>
      <w:r w:rsidRPr="002C0C56">
        <w:t>.</w:t>
      </w:r>
    </w:p>
    <w:p w14:paraId="00BA5056" w14:textId="4C5BC00A" w:rsidR="00036301" w:rsidRPr="002C0C56" w:rsidRDefault="00036301" w:rsidP="00036301">
      <w:pPr>
        <w:pStyle w:val="uni"/>
      </w:pPr>
      <w:r w:rsidRPr="002C0C56">
        <w:t>Zhao, Y., Zhao, J. and Lam, E.Y. (2024). House Price Prediction: A Multi-Source Data Fusion Perspective. Big Data Mining and Analytics, 7(3), pp.603–620. doi:</w:t>
      </w:r>
      <w:hyperlink r:id="rId134" w:tgtFrame="_new" w:history="1">
        <w:r w:rsidRPr="002C0C56">
          <w:rPr>
            <w:rStyle w:val="Hyperlink"/>
          </w:rPr>
          <w:t>https://doi.org/10.26599/bdma.2024.9020019</w:t>
        </w:r>
      </w:hyperlink>
      <w:r w:rsidRPr="002C0C56">
        <w:t>.</w:t>
      </w:r>
    </w:p>
    <w:p w14:paraId="4D681BEC" w14:textId="77777777" w:rsidR="009D2E5A" w:rsidRPr="002C0C56" w:rsidRDefault="009D2E5A" w:rsidP="009D2E5A">
      <w:pPr>
        <w:pStyle w:val="uni"/>
      </w:pPr>
      <w:r w:rsidRPr="002C0C56">
        <w:lastRenderedPageBreak/>
        <w:t>Zoopla.co.uk. (2023). </w:t>
      </w:r>
      <w:r w:rsidRPr="002C0C56">
        <w:rPr>
          <w:i/>
          <w:iCs/>
        </w:rPr>
        <w:t>Less is more - smaller properties favoured by buyers - Zoopla</w:t>
      </w:r>
      <w:r w:rsidRPr="002C0C56">
        <w:t>. [online] Available at: https://www.zoopla.co.uk/discover/property-news/less-is-more-smaller-properties-favoured-by-buyers/ [Accessed 25 Nov. 2025].</w:t>
      </w:r>
    </w:p>
    <w:p w14:paraId="2E04091F" w14:textId="77777777" w:rsidR="009D2E5A" w:rsidRPr="002C0C56" w:rsidRDefault="009D2E5A" w:rsidP="009D2E5A">
      <w:pPr>
        <w:pStyle w:val="uni"/>
      </w:pPr>
      <w:r w:rsidRPr="002C0C56">
        <w:t>‌</w:t>
      </w:r>
    </w:p>
    <w:p w14:paraId="1DCE930B" w14:textId="77777777" w:rsidR="00036301" w:rsidRPr="002C0C56" w:rsidRDefault="00036301" w:rsidP="00036301">
      <w:pPr>
        <w:pStyle w:val="uni"/>
      </w:pPr>
    </w:p>
    <w:p w14:paraId="475BADE9" w14:textId="77777777" w:rsidR="00036301" w:rsidRPr="002C0C56" w:rsidRDefault="00036301">
      <w:pPr>
        <w:rPr>
          <w:rFonts w:asciiTheme="majorHAnsi" w:eastAsiaTheme="majorEastAsia" w:hAnsiTheme="majorHAnsi" w:cstheme="majorBidi"/>
          <w:color w:val="0F4761" w:themeColor="accent1" w:themeShade="BF"/>
          <w:sz w:val="40"/>
          <w:szCs w:val="40"/>
        </w:rPr>
      </w:pPr>
      <w:r w:rsidRPr="002C0C56">
        <w:br w:type="page"/>
      </w:r>
    </w:p>
    <w:p w14:paraId="37415D7D" w14:textId="200DAABC" w:rsidR="007365AB" w:rsidRPr="002C0C56" w:rsidRDefault="009E3172" w:rsidP="00036301">
      <w:pPr>
        <w:pStyle w:val="Heading1"/>
      </w:pPr>
      <w:bookmarkStart w:id="176" w:name="_Toc216688699"/>
      <w:r w:rsidRPr="002C0C56">
        <w:lastRenderedPageBreak/>
        <w:t>Bibliography</w:t>
      </w:r>
      <w:bookmarkEnd w:id="176"/>
      <w:r w:rsidRPr="002C0C56">
        <w:t xml:space="preserve"> </w:t>
      </w:r>
    </w:p>
    <w:p w14:paraId="3197BD2F" w14:textId="03FB6A1D" w:rsidR="004D1A0A" w:rsidRPr="002C0C56" w:rsidRDefault="004D1A0A" w:rsidP="005A5A42">
      <w:pPr>
        <w:pStyle w:val="uni"/>
      </w:pPr>
      <w:r w:rsidRPr="002C0C56">
        <w:t xml:space="preserve">Babitz, K. (2019) </w:t>
      </w:r>
      <w:r w:rsidRPr="002C0C56">
        <w:rPr>
          <w:i/>
          <w:iCs/>
        </w:rPr>
        <w:t>Introduction to Plotting with Matplotlib in Python</w:t>
      </w:r>
      <w:r w:rsidRPr="002C0C56">
        <w:t xml:space="preserve">. Available at: </w:t>
      </w:r>
      <w:hyperlink r:id="rId135" w:tgtFrame="_new" w:history="1">
        <w:r w:rsidRPr="002C0C56">
          <w:rPr>
            <w:rStyle w:val="Hyperlink"/>
          </w:rPr>
          <w:t>https://www.datacamp.com/tutorial/matplotlib-tutorial-python</w:t>
        </w:r>
      </w:hyperlink>
      <w:r w:rsidRPr="002C0C56">
        <w:t xml:space="preserve"> (Accessed: 20 November 2025).</w:t>
      </w:r>
    </w:p>
    <w:p w14:paraId="254173EA" w14:textId="499DF28F" w:rsidR="004D1A0A" w:rsidRPr="002C0C56" w:rsidRDefault="004D1A0A" w:rsidP="005A5A42">
      <w:pPr>
        <w:pStyle w:val="uni"/>
      </w:pPr>
      <w:r w:rsidRPr="002C0C56">
        <w:t xml:space="preserve">Cbre.co.uk (2024) </w:t>
      </w:r>
      <w:r w:rsidRPr="002C0C56">
        <w:rPr>
          <w:i/>
          <w:iCs/>
        </w:rPr>
        <w:t>Artificial Intelligence and real estate market forecasting</w:t>
      </w:r>
      <w:r w:rsidRPr="002C0C56">
        <w:t xml:space="preserve">. Available at: </w:t>
      </w:r>
      <w:hyperlink r:id="rId136" w:tgtFrame="_new" w:history="1">
        <w:r w:rsidRPr="002C0C56">
          <w:rPr>
            <w:rStyle w:val="Hyperlink"/>
          </w:rPr>
          <w:t>https://www.cbre.co.uk/insights/articles/artificial-intelligence-and-real-estate-market-forecasting</w:t>
        </w:r>
      </w:hyperlink>
      <w:r w:rsidRPr="002C0C56">
        <w:t xml:space="preserve"> (Accessed: 21 November 2025).</w:t>
      </w:r>
    </w:p>
    <w:p w14:paraId="5B08A88E" w14:textId="026BB45B" w:rsidR="004D1A0A" w:rsidRPr="002C0C56" w:rsidRDefault="004D1A0A" w:rsidP="005A5A42">
      <w:pPr>
        <w:pStyle w:val="uni"/>
      </w:pPr>
      <w:r w:rsidRPr="002C0C56">
        <w:t xml:space="preserve">Cbre.co.uk (2024) </w:t>
      </w:r>
      <w:r w:rsidRPr="002C0C56">
        <w:rPr>
          <w:i/>
          <w:iCs/>
        </w:rPr>
        <w:t>Real estate firms should move faster on AI adoption, with new technology poised to transform sector</w:t>
      </w:r>
      <w:r w:rsidRPr="002C0C56">
        <w:t xml:space="preserve">. Available at: </w:t>
      </w:r>
      <w:hyperlink r:id="rId137" w:tgtFrame="_new" w:history="1">
        <w:r w:rsidRPr="002C0C56">
          <w:rPr>
            <w:rStyle w:val="Hyperlink"/>
          </w:rPr>
          <w:t>https://www.cbre.co.uk/press-releases/real-estate-firms-should-move-faster-on-ai-adoption-with-new-technology-poised-to-transform-sector</w:t>
        </w:r>
      </w:hyperlink>
      <w:r w:rsidRPr="002C0C56">
        <w:t xml:space="preserve"> (Accessed: 21 November 2025).</w:t>
      </w:r>
    </w:p>
    <w:p w14:paraId="7637338A" w14:textId="102D8B01" w:rsidR="004D1A0A" w:rsidRPr="002C0C56" w:rsidRDefault="004D1A0A" w:rsidP="005A5A42">
      <w:pPr>
        <w:pStyle w:val="uni"/>
      </w:pPr>
      <w:r w:rsidRPr="002C0C56">
        <w:t xml:space="preserve">Chi, B., Dennett, A., </w:t>
      </w:r>
      <w:proofErr w:type="spellStart"/>
      <w:r w:rsidRPr="002C0C56">
        <w:t>Oléron</w:t>
      </w:r>
      <w:proofErr w:type="spellEnd"/>
      <w:r w:rsidRPr="002C0C56">
        <w:t xml:space="preserve">-Evans, T. and Morphet, R. (2019) </w:t>
      </w:r>
      <w:r w:rsidRPr="002C0C56">
        <w:rPr>
          <w:i/>
          <w:iCs/>
        </w:rPr>
        <w:t>A new attribute-linked residential property price dataset for England and Wales 2011–2019</w:t>
      </w:r>
      <w:r w:rsidRPr="002C0C56">
        <w:t xml:space="preserve">. Available at: </w:t>
      </w:r>
      <w:hyperlink r:id="rId138" w:tgtFrame="_new" w:history="1">
        <w:r w:rsidRPr="002C0C56">
          <w:rPr>
            <w:rStyle w:val="Hyperlink"/>
          </w:rPr>
          <w:t>https://reshare.ukdataservice.ac.uk/854942/1/tranall2011_19.csv</w:t>
        </w:r>
      </w:hyperlink>
      <w:r w:rsidRPr="002C0C56">
        <w:t>.</w:t>
      </w:r>
    </w:p>
    <w:p w14:paraId="3EC11AD0" w14:textId="5E49CEF8" w:rsidR="004D1A0A" w:rsidRPr="002C0C56" w:rsidRDefault="004D1A0A" w:rsidP="005A5A42">
      <w:pPr>
        <w:pStyle w:val="uni"/>
      </w:pPr>
      <w:r w:rsidRPr="002C0C56">
        <w:t xml:space="preserve">EXPO REAL (2025) </w:t>
      </w:r>
      <w:r w:rsidRPr="002C0C56">
        <w:rPr>
          <w:i/>
          <w:iCs/>
        </w:rPr>
        <w:t>EXPO REAL</w:t>
      </w:r>
      <w:r w:rsidRPr="002C0C56">
        <w:t xml:space="preserve">. Available at: </w:t>
      </w:r>
      <w:hyperlink r:id="rId139" w:tgtFrame="_new" w:history="1">
        <w:r w:rsidRPr="002C0C56">
          <w:rPr>
            <w:rStyle w:val="Hyperlink"/>
          </w:rPr>
          <w:t>https://exporeal.net/en/industry-topics/ai-real-estate/</w:t>
        </w:r>
      </w:hyperlink>
      <w:r w:rsidRPr="002C0C56">
        <w:t xml:space="preserve"> (Accessed: 21 November 2025).</w:t>
      </w:r>
    </w:p>
    <w:p w14:paraId="112E63C6" w14:textId="1F85FB1F" w:rsidR="004D1A0A" w:rsidRPr="002C0C56" w:rsidRDefault="004D1A0A" w:rsidP="005A5A42">
      <w:pPr>
        <w:pStyle w:val="uni"/>
      </w:pPr>
      <w:r w:rsidRPr="002C0C56">
        <w:t xml:space="preserve">GeeksforGeeks (2018) </w:t>
      </w:r>
      <w:r w:rsidRPr="002C0C56">
        <w:rPr>
          <w:i/>
          <w:iCs/>
        </w:rPr>
        <w:t>Linear Regression in Machine Learning</w:t>
      </w:r>
      <w:r w:rsidRPr="002C0C56">
        <w:t xml:space="preserve">. Available at: </w:t>
      </w:r>
      <w:hyperlink r:id="rId140" w:tgtFrame="_new" w:history="1">
        <w:r w:rsidRPr="002C0C56">
          <w:rPr>
            <w:rStyle w:val="Hyperlink"/>
          </w:rPr>
          <w:t>https://www.geeksforgeeks.org/machine-learning/ml-linear-regression/</w:t>
        </w:r>
      </w:hyperlink>
      <w:r w:rsidRPr="002C0C56">
        <w:t xml:space="preserve"> (Accessed: 19 November 2025).</w:t>
      </w:r>
    </w:p>
    <w:p w14:paraId="3BB65DF9" w14:textId="73016F96" w:rsidR="004D1A0A" w:rsidRPr="002C0C56" w:rsidRDefault="004D1A0A" w:rsidP="005A5A42">
      <w:pPr>
        <w:pStyle w:val="uni"/>
      </w:pPr>
      <w:r w:rsidRPr="002C0C56">
        <w:t xml:space="preserve">GeeksforGeeks (2018) </w:t>
      </w:r>
      <w:r w:rsidRPr="002C0C56">
        <w:rPr>
          <w:i/>
          <w:iCs/>
        </w:rPr>
        <w:t>Reading an Excel File Using Python</w:t>
      </w:r>
      <w:r w:rsidRPr="002C0C56">
        <w:t xml:space="preserve">. Available at: </w:t>
      </w:r>
      <w:hyperlink r:id="rId141" w:tgtFrame="_new" w:history="1">
        <w:r w:rsidRPr="002C0C56">
          <w:rPr>
            <w:rStyle w:val="Hyperlink"/>
          </w:rPr>
          <w:t>https://www.geeksforgeeks.org/python/reading-excel-file-using-python/</w:t>
        </w:r>
      </w:hyperlink>
      <w:r w:rsidRPr="002C0C56">
        <w:t xml:space="preserve"> (Accessed: 15 November 2025).</w:t>
      </w:r>
    </w:p>
    <w:p w14:paraId="5E3FF864" w14:textId="6864E9F5" w:rsidR="004D1A0A" w:rsidRPr="002C0C56" w:rsidRDefault="004D1A0A" w:rsidP="005A5A42">
      <w:pPr>
        <w:pStyle w:val="uni"/>
      </w:pPr>
      <w:r w:rsidRPr="002C0C56">
        <w:lastRenderedPageBreak/>
        <w:t xml:space="preserve">GeeksforGeeks (2019) </w:t>
      </w:r>
      <w:r w:rsidRPr="002C0C56">
        <w:rPr>
          <w:i/>
          <w:iCs/>
        </w:rPr>
        <w:t>Random Forest Regression in Python</w:t>
      </w:r>
      <w:r w:rsidRPr="002C0C56">
        <w:t xml:space="preserve">. Available at: </w:t>
      </w:r>
      <w:hyperlink r:id="rId142" w:tgtFrame="_new" w:history="1">
        <w:r w:rsidRPr="002C0C56">
          <w:rPr>
            <w:rStyle w:val="Hyperlink"/>
          </w:rPr>
          <w:t>https://www.geeksforgeeks.org/machine-learning/random-forest-regression-in-python/</w:t>
        </w:r>
      </w:hyperlink>
      <w:r w:rsidRPr="002C0C56">
        <w:t xml:space="preserve"> (Accessed: 20 November 2025).</w:t>
      </w:r>
    </w:p>
    <w:p w14:paraId="5728F37C" w14:textId="2B8B4F0F" w:rsidR="004D1A0A" w:rsidRPr="002C0C56" w:rsidRDefault="004D1A0A" w:rsidP="005A5A42">
      <w:pPr>
        <w:pStyle w:val="uni"/>
      </w:pPr>
      <w:r w:rsidRPr="002C0C56">
        <w:t xml:space="preserve">GeeksforGeeks (2021) </w:t>
      </w:r>
      <w:r w:rsidRPr="002C0C56">
        <w:rPr>
          <w:i/>
          <w:iCs/>
        </w:rPr>
        <w:t>How to Merge Multiple Excel Files into a Single File with Python</w:t>
      </w:r>
      <w:r w:rsidRPr="002C0C56">
        <w:t xml:space="preserve">. Available at: </w:t>
      </w:r>
      <w:hyperlink r:id="rId143" w:tgtFrame="_new" w:history="1">
        <w:r w:rsidRPr="002C0C56">
          <w:rPr>
            <w:rStyle w:val="Hyperlink"/>
          </w:rPr>
          <w:t>https://www.geeksforgeeks.org/python/how-to-merge-multiple-excel-files-into-a-single-files-with-python/</w:t>
        </w:r>
      </w:hyperlink>
      <w:r w:rsidRPr="002C0C56">
        <w:t xml:space="preserve"> (Accessed: 15 November 2025).</w:t>
      </w:r>
    </w:p>
    <w:p w14:paraId="5911D01C" w14:textId="22CB3770" w:rsidR="004D1A0A" w:rsidRPr="002C0C56" w:rsidRDefault="004D1A0A" w:rsidP="005A5A42">
      <w:pPr>
        <w:pStyle w:val="uni"/>
      </w:pPr>
      <w:proofErr w:type="spellStart"/>
      <w:r w:rsidRPr="002C0C56">
        <w:t>Kavlakoglu</w:t>
      </w:r>
      <w:proofErr w:type="spellEnd"/>
      <w:r w:rsidRPr="002C0C56">
        <w:t xml:space="preserve">, E. (2021) </w:t>
      </w:r>
      <w:r w:rsidRPr="002C0C56">
        <w:rPr>
          <w:i/>
          <w:iCs/>
        </w:rPr>
        <w:t>Decision Trees</w:t>
      </w:r>
      <w:r w:rsidRPr="002C0C56">
        <w:t xml:space="preserve">. Available at: </w:t>
      </w:r>
      <w:hyperlink r:id="rId144" w:tgtFrame="_new" w:history="1">
        <w:r w:rsidRPr="002C0C56">
          <w:rPr>
            <w:rStyle w:val="Hyperlink"/>
          </w:rPr>
          <w:t>https://www.ibm.com/think/topics/decision-trees</w:t>
        </w:r>
      </w:hyperlink>
      <w:r w:rsidRPr="002C0C56">
        <w:t xml:space="preserve"> (Accessed: 19 November 2025).</w:t>
      </w:r>
    </w:p>
    <w:p w14:paraId="1B69A9E0" w14:textId="3A28F799" w:rsidR="004D1A0A" w:rsidRPr="002C0C56" w:rsidRDefault="004D1A0A" w:rsidP="005A5A42">
      <w:pPr>
        <w:pStyle w:val="uni"/>
      </w:pPr>
      <w:r w:rsidRPr="002C0C56">
        <w:t xml:space="preserve">Matplotlib.org (2024) </w:t>
      </w:r>
      <w:r w:rsidRPr="002C0C56">
        <w:rPr>
          <w:i/>
          <w:iCs/>
        </w:rPr>
        <w:t>Matplotlib — Visualization with Python</w:t>
      </w:r>
      <w:r w:rsidRPr="002C0C56">
        <w:t xml:space="preserve">. Available at: </w:t>
      </w:r>
      <w:hyperlink r:id="rId145" w:tgtFrame="_new" w:history="1">
        <w:r w:rsidRPr="002C0C56">
          <w:rPr>
            <w:rStyle w:val="Hyperlink"/>
          </w:rPr>
          <w:t>https://matplotlib.org/</w:t>
        </w:r>
      </w:hyperlink>
      <w:r w:rsidRPr="002C0C56">
        <w:t xml:space="preserve"> (Accessed: 20 November 2025).</w:t>
      </w:r>
    </w:p>
    <w:p w14:paraId="3FA6B8D6" w14:textId="78EEB21C" w:rsidR="004D1A0A" w:rsidRPr="002C0C56" w:rsidRDefault="004D1A0A" w:rsidP="005A5A42">
      <w:pPr>
        <w:pStyle w:val="uni"/>
      </w:pPr>
      <w:r w:rsidRPr="002C0C56">
        <w:t xml:space="preserve">Matterport (2025) </w:t>
      </w:r>
      <w:r w:rsidRPr="002C0C56">
        <w:rPr>
          <w:i/>
          <w:iCs/>
        </w:rPr>
        <w:t>AI in Real Estate: How To Use Technology To Elevate Your Marketing</w:t>
      </w:r>
      <w:r w:rsidRPr="002C0C56">
        <w:t xml:space="preserve">. Available at: </w:t>
      </w:r>
      <w:hyperlink r:id="rId146" w:tgtFrame="_new" w:history="1">
        <w:r w:rsidRPr="002C0C56">
          <w:rPr>
            <w:rStyle w:val="Hyperlink"/>
          </w:rPr>
          <w:t>https://matterport.com/en-gb/blog/ai-real-estate</w:t>
        </w:r>
      </w:hyperlink>
      <w:r w:rsidRPr="002C0C56">
        <w:t xml:space="preserve"> (Accessed: 21 November 2025).</w:t>
      </w:r>
    </w:p>
    <w:p w14:paraId="7A0DC800" w14:textId="76C87592" w:rsidR="004D1A0A" w:rsidRPr="002C0C56" w:rsidRDefault="004D1A0A" w:rsidP="005A5A42">
      <w:pPr>
        <w:pStyle w:val="uni"/>
      </w:pPr>
      <w:proofErr w:type="spellStart"/>
      <w:r w:rsidRPr="002C0C56">
        <w:t>Stojiljković</w:t>
      </w:r>
      <w:proofErr w:type="spellEnd"/>
      <w:r w:rsidRPr="002C0C56">
        <w:t xml:space="preserve">, M. (2024) </w:t>
      </w:r>
      <w:r w:rsidRPr="002C0C56">
        <w:rPr>
          <w:i/>
          <w:iCs/>
        </w:rPr>
        <w:t>Linear Regression in Python</w:t>
      </w:r>
      <w:r w:rsidRPr="002C0C56">
        <w:t xml:space="preserve">. Available at: </w:t>
      </w:r>
      <w:hyperlink r:id="rId147" w:tgtFrame="_new" w:history="1">
        <w:r w:rsidRPr="002C0C56">
          <w:rPr>
            <w:rStyle w:val="Hyperlink"/>
          </w:rPr>
          <w:t>https://realpython.com/linear-regression-in-python/</w:t>
        </w:r>
      </w:hyperlink>
      <w:r w:rsidRPr="002C0C56">
        <w:t xml:space="preserve"> (Accessed: 16 November 2025).</w:t>
      </w:r>
    </w:p>
    <w:p w14:paraId="7DBE952B" w14:textId="2E7A1277" w:rsidR="004D1A0A" w:rsidRPr="002C0C56" w:rsidRDefault="004D1A0A" w:rsidP="005A5A42">
      <w:pPr>
        <w:pStyle w:val="uni"/>
      </w:pPr>
      <w:r w:rsidRPr="002C0C56">
        <w:t xml:space="preserve">Perry, C. (2022) </w:t>
      </w:r>
      <w:proofErr w:type="spellStart"/>
      <w:r w:rsidRPr="002C0C56">
        <w:rPr>
          <w:i/>
          <w:iCs/>
        </w:rPr>
        <w:t>SimpleBar</w:t>
      </w:r>
      <w:proofErr w:type="spellEnd"/>
      <w:r w:rsidRPr="002C0C56">
        <w:t xml:space="preserve">. Available at: </w:t>
      </w:r>
      <w:hyperlink r:id="rId148" w:tgtFrame="_new" w:history="1">
        <w:r w:rsidRPr="002C0C56">
          <w:rPr>
            <w:rStyle w:val="Hyperlink"/>
          </w:rPr>
          <w:t>https://www.altusgroup.com/insights/the-real-estate-ai-debate-risk-or-revolution/</w:t>
        </w:r>
      </w:hyperlink>
      <w:r w:rsidRPr="002C0C56">
        <w:t xml:space="preserve"> (Accessed: 21 November 2025).</w:t>
      </w:r>
    </w:p>
    <w:p w14:paraId="136D857D" w14:textId="0BF2CB81" w:rsidR="004D1A0A" w:rsidRPr="002C0C56" w:rsidRDefault="004D1A0A" w:rsidP="005A5A42">
      <w:pPr>
        <w:pStyle w:val="uni"/>
      </w:pPr>
      <w:proofErr w:type="spellStart"/>
      <w:r w:rsidRPr="002C0C56">
        <w:t>Placester</w:t>
      </w:r>
      <w:proofErr w:type="spellEnd"/>
      <w:r w:rsidRPr="002C0C56">
        <w:t xml:space="preserve"> (2025) </w:t>
      </w:r>
      <w:r w:rsidRPr="002C0C56">
        <w:rPr>
          <w:i/>
          <w:iCs/>
        </w:rPr>
        <w:t>How to Use AI for Real Estate? 12 Winning Strategies</w:t>
      </w:r>
      <w:r w:rsidRPr="002C0C56">
        <w:t xml:space="preserve">. Available at: </w:t>
      </w:r>
      <w:hyperlink r:id="rId149" w:tgtFrame="_new" w:history="1">
        <w:r w:rsidRPr="002C0C56">
          <w:rPr>
            <w:rStyle w:val="Hyperlink"/>
          </w:rPr>
          <w:t>https://placester.com/real-estate-marketing-academy/how-to-use-ai-in-real-estate</w:t>
        </w:r>
      </w:hyperlink>
      <w:r w:rsidRPr="002C0C56">
        <w:t xml:space="preserve"> (Accessed: 21 November 2025).</w:t>
      </w:r>
    </w:p>
    <w:p w14:paraId="6BA6D16B" w14:textId="4FD44A9A" w:rsidR="004D1A0A" w:rsidRPr="002C0C56" w:rsidRDefault="004D1A0A" w:rsidP="005A5A42">
      <w:pPr>
        <w:pStyle w:val="uni"/>
      </w:pPr>
      <w:r w:rsidRPr="002C0C56">
        <w:t xml:space="preserve">scikit-learn (2025) </w:t>
      </w:r>
      <w:r w:rsidRPr="002C0C56">
        <w:rPr>
          <w:i/>
          <w:iCs/>
        </w:rPr>
        <w:t>1.10. Decision Trees</w:t>
      </w:r>
      <w:r w:rsidRPr="002C0C56">
        <w:t xml:space="preserve">. Available at: </w:t>
      </w:r>
      <w:hyperlink r:id="rId150" w:tgtFrame="_new" w:history="1">
        <w:r w:rsidRPr="002C0C56">
          <w:rPr>
            <w:rStyle w:val="Hyperlink"/>
          </w:rPr>
          <w:t>https://scikit-learn.org/stable/modules/tree.html</w:t>
        </w:r>
      </w:hyperlink>
      <w:r w:rsidRPr="002C0C56">
        <w:t xml:space="preserve"> (Accessed: 19 November 2025).</w:t>
      </w:r>
    </w:p>
    <w:p w14:paraId="79BCDADF" w14:textId="6AB623B0" w:rsidR="004D1A0A" w:rsidRPr="002C0C56" w:rsidRDefault="004D1A0A" w:rsidP="005A5A42">
      <w:pPr>
        <w:pStyle w:val="uni"/>
      </w:pPr>
      <w:r w:rsidRPr="002C0C56">
        <w:lastRenderedPageBreak/>
        <w:t xml:space="preserve">scikit-learn (2025) </w:t>
      </w:r>
      <w:proofErr w:type="spellStart"/>
      <w:r w:rsidRPr="002C0C56">
        <w:rPr>
          <w:i/>
          <w:iCs/>
        </w:rPr>
        <w:t>train_test_split</w:t>
      </w:r>
      <w:proofErr w:type="spellEnd"/>
      <w:r w:rsidRPr="002C0C56">
        <w:t xml:space="preserve">. Available at: </w:t>
      </w:r>
      <w:hyperlink r:id="rId151" w:tgtFrame="_new" w:history="1">
        <w:r w:rsidRPr="002C0C56">
          <w:rPr>
            <w:rStyle w:val="Hyperlink"/>
          </w:rPr>
          <w:t>https://www.scikit-learn.org/stable/modules/generated/sklearn.model_selection.train_test_split.html</w:t>
        </w:r>
      </w:hyperlink>
      <w:r w:rsidRPr="002C0C56">
        <w:t xml:space="preserve"> (Accessed: 19 November 2025).</w:t>
      </w:r>
    </w:p>
    <w:p w14:paraId="5D259785" w14:textId="77777777" w:rsidR="004D1A0A" w:rsidRPr="002C0C56" w:rsidRDefault="004D1A0A" w:rsidP="005A5A42">
      <w:pPr>
        <w:pStyle w:val="uni"/>
      </w:pPr>
      <w:proofErr w:type="spellStart"/>
      <w:r w:rsidRPr="002C0C56">
        <w:t>Szumilo</w:t>
      </w:r>
      <w:proofErr w:type="spellEnd"/>
      <w:r w:rsidRPr="002C0C56">
        <w:t xml:space="preserve">, N. and </w:t>
      </w:r>
      <w:proofErr w:type="spellStart"/>
      <w:r w:rsidRPr="002C0C56">
        <w:t>Wiegelmann</w:t>
      </w:r>
      <w:proofErr w:type="spellEnd"/>
      <w:r w:rsidRPr="002C0C56">
        <w:t xml:space="preserve">, T. (2024) ‘Real Estate Insights AI: real estate’s new roommate – the good, the bad and the algorithmic’, </w:t>
      </w:r>
      <w:r w:rsidRPr="002C0C56">
        <w:rPr>
          <w:i/>
          <w:iCs/>
        </w:rPr>
        <w:t>Journal of Property Investment &amp; Finance</w:t>
      </w:r>
      <w:r w:rsidRPr="002C0C56">
        <w:t>, 42(2), pp. 211–217. doi:10.1108/JPIF-01-2024-0001.</w:t>
      </w:r>
    </w:p>
    <w:p w14:paraId="0B263B76" w14:textId="77777777" w:rsidR="00442606" w:rsidRPr="002C0C56" w:rsidRDefault="00442606" w:rsidP="005A5A42">
      <w:pPr>
        <w:pStyle w:val="uni"/>
      </w:pPr>
      <w:r w:rsidRPr="002C0C56">
        <w:t>Readthedocs.io. (2025). </w:t>
      </w:r>
      <w:r w:rsidRPr="002C0C56">
        <w:rPr>
          <w:i/>
          <w:iCs/>
        </w:rPr>
        <w:t>Get Started with XGBoost — xgboost 3.1.1 documentation</w:t>
      </w:r>
      <w:r w:rsidRPr="002C0C56">
        <w:t>. [online] Available at: https://xgboost.readthedocs.io/en/stable/get_started.html [Accessed 4 Dec. 2025].</w:t>
      </w:r>
    </w:p>
    <w:p w14:paraId="606AC6CD" w14:textId="12A0CF59" w:rsidR="00442606" w:rsidRPr="002C0C56" w:rsidRDefault="00442606" w:rsidP="005A5A42">
      <w:pPr>
        <w:pStyle w:val="uni"/>
      </w:pPr>
    </w:p>
    <w:p w14:paraId="0632A28F" w14:textId="2E675287" w:rsidR="004D1A0A" w:rsidRPr="002C0C56" w:rsidRDefault="004D1A0A" w:rsidP="005A5A42">
      <w:pPr>
        <w:pStyle w:val="uni"/>
      </w:pPr>
      <w:r w:rsidRPr="002C0C56">
        <w:t xml:space="preserve">Tyson, L. (2025) </w:t>
      </w:r>
      <w:r w:rsidRPr="002C0C56">
        <w:rPr>
          <w:i/>
          <w:iCs/>
        </w:rPr>
        <w:t>How AI in Real Estate Is Shaping a Smarter, More Efficient Market</w:t>
      </w:r>
      <w:r w:rsidRPr="002C0C56">
        <w:t xml:space="preserve">. Available at: </w:t>
      </w:r>
      <w:hyperlink r:id="rId152" w:tgtFrame="_new" w:history="1">
        <w:r w:rsidRPr="002C0C56">
          <w:rPr>
            <w:rStyle w:val="Hyperlink"/>
          </w:rPr>
          <w:t>https://medium.com/@lenaztyson/how-ai-in-real-estate-is-shaping-a-smarter-more-efficient-market-348b6db90148</w:t>
        </w:r>
      </w:hyperlink>
      <w:r w:rsidRPr="002C0C56">
        <w:t xml:space="preserve"> (Accessed: 21 November 2025).</w:t>
      </w:r>
    </w:p>
    <w:p w14:paraId="5F93083C" w14:textId="41B7EE16" w:rsidR="004D1A0A" w:rsidRPr="002C0C56" w:rsidRDefault="004D1A0A" w:rsidP="005A5A42">
      <w:pPr>
        <w:pStyle w:val="uni"/>
      </w:pPr>
      <w:r w:rsidRPr="002C0C56">
        <w:t xml:space="preserve">W3Schools.com (2025) </w:t>
      </w:r>
      <w:r w:rsidRPr="002C0C56">
        <w:rPr>
          <w:i/>
          <w:iCs/>
        </w:rPr>
        <w:t>Matplotlib Pyplot</w:t>
      </w:r>
      <w:r w:rsidRPr="002C0C56">
        <w:t xml:space="preserve">. Available at: </w:t>
      </w:r>
      <w:hyperlink r:id="rId153" w:tgtFrame="_new" w:history="1">
        <w:r w:rsidRPr="002C0C56">
          <w:rPr>
            <w:rStyle w:val="Hyperlink"/>
          </w:rPr>
          <w:t>https://www.w3schools.com/python/matplotlib_pyplot.asp</w:t>
        </w:r>
      </w:hyperlink>
      <w:r w:rsidRPr="002C0C56">
        <w:t xml:space="preserve"> (Accessed: 15 November 2025).</w:t>
      </w:r>
    </w:p>
    <w:p w14:paraId="26AFE028" w14:textId="4CB63FE5" w:rsidR="004D1A0A" w:rsidRPr="002C0C56" w:rsidRDefault="004D1A0A" w:rsidP="005A5A42">
      <w:pPr>
        <w:pStyle w:val="uni"/>
      </w:pPr>
      <w:r w:rsidRPr="002C0C56">
        <w:t xml:space="preserve">Yildiz, D.M. (2025) </w:t>
      </w:r>
      <w:r w:rsidRPr="002C0C56">
        <w:rPr>
          <w:i/>
          <w:iCs/>
        </w:rPr>
        <w:t>Understanding the Differences and Similarities Between Feature Importance and Feature Coefficients</w:t>
      </w:r>
      <w:r w:rsidRPr="002C0C56">
        <w:t xml:space="preserve">. Available at: </w:t>
      </w:r>
      <w:hyperlink r:id="rId154" w:tgtFrame="_new" w:history="1">
        <w:r w:rsidRPr="002C0C56">
          <w:rPr>
            <w:rStyle w:val="Hyperlink"/>
          </w:rPr>
          <w:t>https://medium.com/@muslumyildiz17/understanding-the-differences-and-similarities-between-feature-importance-and-feature-coefficients-08ab29bdb5b8</w:t>
        </w:r>
      </w:hyperlink>
      <w:r w:rsidRPr="002C0C56">
        <w:t xml:space="preserve"> (Accessed: 20 November 2025).</w:t>
      </w:r>
    </w:p>
    <w:p w14:paraId="443729C2" w14:textId="77777777" w:rsidR="004D1A0A" w:rsidRPr="002C0C56" w:rsidRDefault="004D1A0A" w:rsidP="005A5A42">
      <w:pPr>
        <w:pStyle w:val="uni"/>
      </w:pPr>
      <w:r w:rsidRPr="002C0C56">
        <w:lastRenderedPageBreak/>
        <w:t xml:space="preserve">Zekri, M. (2025) ‘Data-driven literature analysis of artificial intelligence (AI) in real estate research: a bibliometric and machine learning-based approach’, </w:t>
      </w:r>
      <w:r w:rsidRPr="002C0C56">
        <w:rPr>
          <w:i/>
          <w:iCs/>
        </w:rPr>
        <w:t>Property Management</w:t>
      </w:r>
      <w:r w:rsidRPr="002C0C56">
        <w:t>, pp. 1–25. doi:10.1108/PM-04-2025-0059.</w:t>
      </w:r>
    </w:p>
    <w:p w14:paraId="1D3054D9" w14:textId="6EC4B71C" w:rsidR="005B732A" w:rsidRPr="002C0C56" w:rsidRDefault="005B732A" w:rsidP="005B732A">
      <w:pPr>
        <w:pStyle w:val="uni"/>
      </w:pPr>
      <w:r w:rsidRPr="002C0C56">
        <w:t>Houseprice.ai. (2025). </w:t>
      </w:r>
      <w:r w:rsidRPr="002C0C56">
        <w:rPr>
          <w:i/>
          <w:iCs/>
        </w:rPr>
        <w:t>home</w:t>
      </w:r>
      <w:r w:rsidRPr="002C0C56">
        <w:t>. [online] Available at: https://www.houseprice.ai/user/sign-in?next=/ [Accessed 8 Dec. 2025].</w:t>
      </w:r>
    </w:p>
    <w:p w14:paraId="2411D08B" w14:textId="77777777" w:rsidR="00884B3B" w:rsidRPr="002C0C56" w:rsidRDefault="00884B3B" w:rsidP="00884B3B">
      <w:pPr>
        <w:pStyle w:val="uni"/>
      </w:pPr>
      <w:proofErr w:type="spellStart"/>
      <w:r w:rsidRPr="002C0C56">
        <w:t>AccuVal</w:t>
      </w:r>
      <w:proofErr w:type="spellEnd"/>
      <w:r w:rsidRPr="002C0C56">
        <w:t>. (2024). </w:t>
      </w:r>
      <w:proofErr w:type="spellStart"/>
      <w:r w:rsidRPr="002C0C56">
        <w:rPr>
          <w:i/>
          <w:iCs/>
        </w:rPr>
        <w:t>AccuVal</w:t>
      </w:r>
      <w:proofErr w:type="spellEnd"/>
      <w:r w:rsidRPr="002C0C56">
        <w:t>. [online] Available at: https://accuval.co.uk/ [Accessed 8 Dec. 2025].</w:t>
      </w:r>
    </w:p>
    <w:p w14:paraId="6BD80768" w14:textId="389139A4" w:rsidR="007925E0" w:rsidRPr="002C0C56" w:rsidRDefault="00884B3B" w:rsidP="007925E0">
      <w:pPr>
        <w:pStyle w:val="uni"/>
      </w:pPr>
      <w:r w:rsidRPr="002C0C56">
        <w:t>‌</w:t>
      </w:r>
      <w:r w:rsidR="007925E0" w:rsidRPr="002C0C56">
        <w:rPr>
          <w:rFonts w:ascii="Times New Roman" w:eastAsia="Times New Roman" w:hAnsi="Times New Roman" w:cs="Times New Roman"/>
          <w:color w:val="000000"/>
          <w:kern w:val="0"/>
          <w:lang w:eastAsia="en-GB"/>
          <w14:ligatures w14:val="none"/>
        </w:rPr>
        <w:t xml:space="preserve"> </w:t>
      </w:r>
      <w:r w:rsidR="007925E0" w:rsidRPr="002C0C56">
        <w:t>Edri, E. (2025). </w:t>
      </w:r>
      <w:r w:rsidR="007925E0" w:rsidRPr="002C0C56">
        <w:rPr>
          <w:i/>
          <w:iCs/>
        </w:rPr>
        <w:t>Will AI Replace Chartered Surveyors? A Deep Dive into Free AI Property Valuation Tools in the UK (2025)</w:t>
      </w:r>
      <w:r w:rsidR="007925E0" w:rsidRPr="002C0C56">
        <w:t xml:space="preserve">. [online] </w:t>
      </w:r>
      <w:proofErr w:type="spellStart"/>
      <w:r w:rsidR="007925E0" w:rsidRPr="002C0C56">
        <w:t>Lendlord</w:t>
      </w:r>
      <w:proofErr w:type="spellEnd"/>
      <w:r w:rsidR="007925E0" w:rsidRPr="002C0C56">
        <w:t>. Available at: https://lendlord.io/will-ai-replace-chartered-surveyors-a-deep-dive-into-free-ai-property-valuation-tools-in-the-uk-2025 [Accessed 8 Dec. 2025].</w:t>
      </w:r>
    </w:p>
    <w:p w14:paraId="696DFF56" w14:textId="437C2DC0" w:rsidR="007925E0" w:rsidRPr="002C0C56" w:rsidRDefault="007925E0" w:rsidP="007925E0">
      <w:pPr>
        <w:pStyle w:val="uni"/>
      </w:pPr>
      <w:r w:rsidRPr="002C0C56">
        <w:t>‌</w:t>
      </w:r>
      <w:r w:rsidRPr="002C0C56">
        <w:rPr>
          <w:rFonts w:ascii="Times New Roman" w:eastAsia="Times New Roman" w:hAnsi="Times New Roman" w:cs="Times New Roman"/>
          <w:color w:val="000000"/>
          <w:kern w:val="0"/>
          <w:lang w:eastAsia="en-GB"/>
          <w14:ligatures w14:val="none"/>
        </w:rPr>
        <w:t xml:space="preserve"> </w:t>
      </w:r>
      <w:r w:rsidRPr="002C0C56">
        <w:t>Wheaton, W.C. and Xu, C. (2024). Using AI to Improve Price Transparency in Real Estate Valuation. [online] doi:https://doi.org/10.2139/ssrn.5056315.</w:t>
      </w:r>
    </w:p>
    <w:p w14:paraId="3B712E4A" w14:textId="5E59969C" w:rsidR="00306827" w:rsidRPr="002C0C56" w:rsidRDefault="007925E0" w:rsidP="00306827">
      <w:pPr>
        <w:pStyle w:val="uni"/>
      </w:pPr>
      <w:r w:rsidRPr="002C0C56">
        <w:t>‌</w:t>
      </w:r>
      <w:r w:rsidR="00306827" w:rsidRPr="002C0C56">
        <w:rPr>
          <w:rFonts w:ascii="Times New Roman" w:eastAsia="Times New Roman" w:hAnsi="Times New Roman" w:cs="Times New Roman"/>
          <w:color w:val="000000"/>
          <w:kern w:val="0"/>
          <w:lang w:eastAsia="en-GB"/>
          <w14:ligatures w14:val="none"/>
        </w:rPr>
        <w:t xml:space="preserve"> </w:t>
      </w:r>
      <w:r w:rsidR="00306827" w:rsidRPr="002C0C56">
        <w:t xml:space="preserve">Alzain, E., </w:t>
      </w:r>
      <w:proofErr w:type="spellStart"/>
      <w:r w:rsidR="00306827" w:rsidRPr="002C0C56">
        <w:t>Alshebami</w:t>
      </w:r>
      <w:proofErr w:type="spellEnd"/>
      <w:r w:rsidR="00306827" w:rsidRPr="002C0C56">
        <w:t xml:space="preserve">, A.S., </w:t>
      </w:r>
      <w:proofErr w:type="spellStart"/>
      <w:r w:rsidR="00306827" w:rsidRPr="002C0C56">
        <w:t>Aldhyani</w:t>
      </w:r>
      <w:proofErr w:type="spellEnd"/>
      <w:r w:rsidR="00306827" w:rsidRPr="002C0C56">
        <w:t xml:space="preserve">, T.H.H. and </w:t>
      </w:r>
      <w:proofErr w:type="spellStart"/>
      <w:r w:rsidR="00306827" w:rsidRPr="002C0C56">
        <w:t>Alsubari</w:t>
      </w:r>
      <w:proofErr w:type="spellEnd"/>
      <w:r w:rsidR="00306827" w:rsidRPr="002C0C56">
        <w:t>, S.N. (2022). Application of Artificial Intelligence for Predicting Real Estate Prices: The Case of Saudi Arabia. </w:t>
      </w:r>
      <w:r w:rsidR="00306827" w:rsidRPr="002C0C56">
        <w:rPr>
          <w:i/>
          <w:iCs/>
        </w:rPr>
        <w:t>Electronics</w:t>
      </w:r>
      <w:r w:rsidR="00306827" w:rsidRPr="002C0C56">
        <w:t>, [online] 11(21), p.3448. doi:https://doi.org/10.3390/electronics11213448.</w:t>
      </w:r>
    </w:p>
    <w:p w14:paraId="386617A0" w14:textId="0474B05D" w:rsidR="00306827" w:rsidRPr="002C0C56" w:rsidRDefault="00306827" w:rsidP="00306827">
      <w:pPr>
        <w:pStyle w:val="uni"/>
      </w:pPr>
      <w:r w:rsidRPr="002C0C56">
        <w:t>‌</w:t>
      </w:r>
      <w:r w:rsidRPr="002C0C56">
        <w:rPr>
          <w:rFonts w:ascii="Times New Roman" w:eastAsia="Times New Roman" w:hAnsi="Times New Roman" w:cs="Times New Roman"/>
          <w:color w:val="000000"/>
          <w:kern w:val="0"/>
          <w:lang w:eastAsia="en-GB"/>
          <w14:ligatures w14:val="none"/>
        </w:rPr>
        <w:t xml:space="preserve"> </w:t>
      </w:r>
      <w:proofErr w:type="spellStart"/>
      <w:r w:rsidRPr="002C0C56">
        <w:t>Asfi</w:t>
      </w:r>
      <w:proofErr w:type="spellEnd"/>
      <w:r w:rsidRPr="002C0C56">
        <w:t>, M., Warsito, B. and Wibowo, A. (2024). Enhancing Explainable AI: Leveraging SHAP for Transparent Decision-Making in Machine Learning. </w:t>
      </w:r>
      <w:r w:rsidRPr="002C0C56">
        <w:rPr>
          <w:i/>
          <w:iCs/>
        </w:rPr>
        <w:t>2024 Ninth International Conference on Informatics and Computing (ICIC)</w:t>
      </w:r>
      <w:r w:rsidRPr="002C0C56">
        <w:t>, [online] pp.1–6. doi:https://doi.org/10.1109/icic64337.2024.10956244.</w:t>
      </w:r>
    </w:p>
    <w:p w14:paraId="69C1E048" w14:textId="0C94B72E" w:rsidR="00B03F06" w:rsidRPr="002C0C56" w:rsidRDefault="00306827" w:rsidP="00B03F06">
      <w:pPr>
        <w:pStyle w:val="uni"/>
      </w:pPr>
      <w:r w:rsidRPr="002C0C56">
        <w:t>‌</w:t>
      </w:r>
      <w:r w:rsidR="00B03F06" w:rsidRPr="002C0C56">
        <w:rPr>
          <w:rFonts w:ascii="Times New Roman" w:eastAsia="Times New Roman" w:hAnsi="Times New Roman" w:cs="Times New Roman"/>
          <w:color w:val="000000"/>
          <w:kern w:val="0"/>
          <w:lang w:eastAsia="en-GB"/>
          <w14:ligatures w14:val="none"/>
        </w:rPr>
        <w:t xml:space="preserve"> </w:t>
      </w:r>
      <w:r w:rsidR="00B03F06" w:rsidRPr="002C0C56">
        <w:t>Keita, Z. (2023). </w:t>
      </w:r>
      <w:r w:rsidR="00B03F06" w:rsidRPr="002C0C56">
        <w:rPr>
          <w:i/>
          <w:iCs/>
        </w:rPr>
        <w:t>Explainable AI - Understanding and Trusting Machine Learning Models</w:t>
      </w:r>
      <w:r w:rsidR="00B03F06" w:rsidRPr="002C0C56">
        <w:t xml:space="preserve">. [online] Datacamp.com. Available at: </w:t>
      </w:r>
      <w:r w:rsidR="00B03F06" w:rsidRPr="002C0C56">
        <w:lastRenderedPageBreak/>
        <w:t>https://www.datacamp.com/tutorial/explainable-ai-understanding-and-trusting-machine-learning-models [Accessed 8 Dec. 2025].</w:t>
      </w:r>
    </w:p>
    <w:p w14:paraId="04BFBAFA" w14:textId="3F04FCFF" w:rsidR="00B03F06" w:rsidRPr="002C0C56" w:rsidRDefault="00B03F06" w:rsidP="00B03F06">
      <w:pPr>
        <w:pStyle w:val="uni"/>
      </w:pPr>
      <w:r w:rsidRPr="002C0C56">
        <w:t>‌</w:t>
      </w:r>
      <w:r w:rsidRPr="002C0C56">
        <w:rPr>
          <w:rFonts w:ascii="Times New Roman" w:eastAsia="Times New Roman" w:hAnsi="Times New Roman" w:cs="Times New Roman"/>
          <w:color w:val="000000"/>
          <w:kern w:val="0"/>
          <w:lang w:eastAsia="en-GB"/>
          <w14:ligatures w14:val="none"/>
        </w:rPr>
        <w:t xml:space="preserve"> </w:t>
      </w:r>
      <w:r w:rsidRPr="002C0C56">
        <w:t>Harish K (2025). </w:t>
      </w:r>
      <w:r w:rsidRPr="002C0C56">
        <w:rPr>
          <w:i/>
          <w:iCs/>
        </w:rPr>
        <w:t>EBM vs SHAP: Built-in Transparency vs Post-hoc Explanations — Which Path to Explainable AI?</w:t>
      </w:r>
      <w:r w:rsidRPr="002C0C56">
        <w:t> [online] Medium. Available at: https://medium.com/@harishk3493/ebm-vs-shap-built-in-transparency-vs-post-hoc-explanations-which-path-to-explainable-ai-3cc875ae9b56 [Accessed 8 Dec. 2025].</w:t>
      </w:r>
    </w:p>
    <w:p w14:paraId="24A7080B" w14:textId="5828AFC6" w:rsidR="00F256BD" w:rsidRPr="002C0C56" w:rsidRDefault="00B03F06" w:rsidP="00F256BD">
      <w:pPr>
        <w:pStyle w:val="uni"/>
      </w:pPr>
      <w:r w:rsidRPr="002C0C56">
        <w:t>‌</w:t>
      </w:r>
      <w:r w:rsidR="00F256BD" w:rsidRPr="002C0C56">
        <w:rPr>
          <w:rFonts w:ascii="Times New Roman" w:eastAsia="Times New Roman" w:hAnsi="Times New Roman" w:cs="Times New Roman"/>
          <w:color w:val="000000"/>
          <w:kern w:val="0"/>
          <w:lang w:eastAsia="en-GB"/>
          <w14:ligatures w14:val="none"/>
        </w:rPr>
        <w:t xml:space="preserve"> </w:t>
      </w:r>
      <w:r w:rsidR="00F256BD" w:rsidRPr="002C0C56">
        <w:t>GeeksforGeeks (2017). </w:t>
      </w:r>
      <w:r w:rsidR="00F256BD" w:rsidRPr="002C0C56">
        <w:rPr>
          <w:i/>
          <w:iCs/>
        </w:rPr>
        <w:t>Decision Tree</w:t>
      </w:r>
      <w:r w:rsidR="00F256BD" w:rsidRPr="002C0C56">
        <w:t>. [online] GeeksforGeeks. Available at: https://www.geeksforgeeks.org/machine-learning/decision-tree/ [Accessed 8 Dec. 2025].</w:t>
      </w:r>
    </w:p>
    <w:p w14:paraId="091D93DF" w14:textId="6A9A2FEB" w:rsidR="00A03FBE" w:rsidRPr="002C0C56" w:rsidRDefault="00F256BD" w:rsidP="00A03FBE">
      <w:pPr>
        <w:pStyle w:val="uni"/>
      </w:pPr>
      <w:r w:rsidRPr="001553EB">
        <w:rPr>
          <w:lang w:val="it-IT"/>
        </w:rPr>
        <w:t>‌</w:t>
      </w:r>
      <w:r w:rsidR="00A03FBE" w:rsidRPr="001553EB">
        <w:rPr>
          <w:rFonts w:ascii="Times New Roman" w:eastAsia="Times New Roman" w:hAnsi="Times New Roman" w:cs="Times New Roman"/>
          <w:color w:val="000000"/>
          <w:kern w:val="0"/>
          <w:lang w:val="it-IT" w:eastAsia="en-GB"/>
          <w14:ligatures w14:val="none"/>
        </w:rPr>
        <w:t xml:space="preserve"> </w:t>
      </w:r>
      <w:r w:rsidR="00A03FBE" w:rsidRPr="001553EB">
        <w:rPr>
          <w:lang w:val="it-IT"/>
        </w:rPr>
        <w:t xml:space="preserve">Avinash </w:t>
      </w:r>
      <w:proofErr w:type="spellStart"/>
      <w:r w:rsidR="00A03FBE" w:rsidRPr="001553EB">
        <w:rPr>
          <w:lang w:val="it-IT"/>
        </w:rPr>
        <w:t>Navlani</w:t>
      </w:r>
      <w:proofErr w:type="spellEnd"/>
      <w:r w:rsidR="00A03FBE" w:rsidRPr="001553EB">
        <w:rPr>
          <w:lang w:val="it-IT"/>
        </w:rPr>
        <w:t xml:space="preserve"> (2018). </w:t>
      </w:r>
      <w:proofErr w:type="spellStart"/>
      <w:r w:rsidR="00A03FBE" w:rsidRPr="001553EB">
        <w:rPr>
          <w:i/>
          <w:iCs/>
          <w:lang w:val="it-IT"/>
        </w:rPr>
        <w:t>Decision</w:t>
      </w:r>
      <w:proofErr w:type="spellEnd"/>
      <w:r w:rsidR="00A03FBE" w:rsidRPr="001553EB">
        <w:rPr>
          <w:i/>
          <w:iCs/>
          <w:lang w:val="it-IT"/>
        </w:rPr>
        <w:t xml:space="preserve"> Tree </w:t>
      </w:r>
      <w:proofErr w:type="spellStart"/>
      <w:r w:rsidR="00A03FBE" w:rsidRPr="001553EB">
        <w:rPr>
          <w:i/>
          <w:iCs/>
          <w:lang w:val="it-IT"/>
        </w:rPr>
        <w:t>Classification</w:t>
      </w:r>
      <w:proofErr w:type="spellEnd"/>
      <w:r w:rsidR="00A03FBE" w:rsidRPr="001553EB">
        <w:rPr>
          <w:i/>
          <w:iCs/>
          <w:lang w:val="it-IT"/>
        </w:rPr>
        <w:t xml:space="preserve"> in Python Tutorial</w:t>
      </w:r>
      <w:r w:rsidR="00A03FBE" w:rsidRPr="001553EB">
        <w:rPr>
          <w:lang w:val="it-IT"/>
        </w:rPr>
        <w:t xml:space="preserve">. </w:t>
      </w:r>
      <w:r w:rsidR="00A03FBE" w:rsidRPr="002C0C56">
        <w:t>[online] Datacamp.com. Available at: https://www.datacamp.com/tutorial/decision-tree-classification-python [Accessed 8 Dec. 2025].</w:t>
      </w:r>
    </w:p>
    <w:p w14:paraId="0FE389D2" w14:textId="17F97445" w:rsidR="00A738FB" w:rsidRPr="002C0C56" w:rsidRDefault="00A03FBE" w:rsidP="00A738FB">
      <w:pPr>
        <w:pStyle w:val="uni"/>
      </w:pPr>
      <w:r w:rsidRPr="002C0C56">
        <w:t>‌</w:t>
      </w:r>
      <w:r w:rsidR="00A738FB" w:rsidRPr="002C0C56">
        <w:rPr>
          <w:rFonts w:ascii="Times New Roman" w:eastAsia="Times New Roman" w:hAnsi="Times New Roman" w:cs="Times New Roman"/>
          <w:color w:val="000000"/>
          <w:kern w:val="0"/>
          <w:lang w:eastAsia="en-GB"/>
          <w14:ligatures w14:val="none"/>
        </w:rPr>
        <w:t xml:space="preserve"> </w:t>
      </w:r>
      <w:r w:rsidR="00A738FB" w:rsidRPr="002C0C56">
        <w:t>scikit-learn. (2025). </w:t>
      </w:r>
      <w:proofErr w:type="spellStart"/>
      <w:r w:rsidR="00A738FB" w:rsidRPr="002C0C56">
        <w:rPr>
          <w:i/>
          <w:iCs/>
        </w:rPr>
        <w:t>LinearRegression</w:t>
      </w:r>
      <w:proofErr w:type="spellEnd"/>
      <w:r w:rsidR="00A738FB" w:rsidRPr="002C0C56">
        <w:t>. [online] Available at: https://scikit-learn.org/stable/modules/generated/sklearn.linear_model.LinearRegression.html [Accessed 8 Dec. 2025].</w:t>
      </w:r>
    </w:p>
    <w:p w14:paraId="74279352" w14:textId="493414C9" w:rsidR="00A738FB" w:rsidRPr="002C0C56" w:rsidRDefault="00A738FB" w:rsidP="00A738FB">
      <w:pPr>
        <w:pStyle w:val="uni"/>
      </w:pPr>
      <w:r w:rsidRPr="002C0C56">
        <w:t>‌</w:t>
      </w:r>
      <w:r w:rsidRPr="002C0C56">
        <w:rPr>
          <w:rFonts w:ascii="Times New Roman" w:eastAsia="Times New Roman" w:hAnsi="Times New Roman" w:cs="Times New Roman"/>
          <w:color w:val="000000"/>
          <w:kern w:val="0"/>
          <w:lang w:eastAsia="en-GB"/>
          <w14:ligatures w14:val="none"/>
        </w:rPr>
        <w:t xml:space="preserve"> </w:t>
      </w:r>
      <w:r w:rsidRPr="002C0C56">
        <w:t>Waples, J. (2024). </w:t>
      </w:r>
      <w:r w:rsidRPr="002C0C56">
        <w:rPr>
          <w:i/>
          <w:iCs/>
        </w:rPr>
        <w:t>Simple Linear Regression: Everything You Need to Know</w:t>
      </w:r>
      <w:r w:rsidRPr="002C0C56">
        <w:t>. [online] Datacamp.com. Available at: https://www.datacamp.com/tutorial/simple-linear-regression [Accessed 8 Dec. 2025].</w:t>
      </w:r>
    </w:p>
    <w:p w14:paraId="67BBB0BD" w14:textId="276F48A2" w:rsidR="00A738FB" w:rsidRPr="002C0C56" w:rsidRDefault="00A738FB" w:rsidP="00A738FB">
      <w:pPr>
        <w:pStyle w:val="uni"/>
      </w:pPr>
      <w:r w:rsidRPr="002C0C56">
        <w:t>‌</w:t>
      </w:r>
      <w:r w:rsidRPr="002C0C56">
        <w:rPr>
          <w:rFonts w:ascii="Times New Roman" w:eastAsia="Times New Roman" w:hAnsi="Times New Roman" w:cs="Times New Roman"/>
          <w:color w:val="000000"/>
          <w:kern w:val="0"/>
          <w:lang w:eastAsia="en-GB"/>
          <w14:ligatures w14:val="none"/>
        </w:rPr>
        <w:t xml:space="preserve"> </w:t>
      </w:r>
      <w:r w:rsidRPr="002C0C56">
        <w:t>Readthedocs.io. (2025). </w:t>
      </w:r>
      <w:r w:rsidRPr="002C0C56">
        <w:rPr>
          <w:i/>
          <w:iCs/>
        </w:rPr>
        <w:t>XGBoost Documentation — xgboost 3.1.1 documentation</w:t>
      </w:r>
      <w:r w:rsidRPr="002C0C56">
        <w:t>. [online] Available at: https://xgboost.readthedocs.io/en/stable/ [Accessed 8 Dec. 2025].</w:t>
      </w:r>
    </w:p>
    <w:p w14:paraId="2D5E0B22" w14:textId="649DE841" w:rsidR="00616AEA" w:rsidRPr="002C0C56" w:rsidRDefault="00A738FB" w:rsidP="00616AEA">
      <w:pPr>
        <w:pStyle w:val="uni"/>
      </w:pPr>
      <w:r w:rsidRPr="002C0C56">
        <w:lastRenderedPageBreak/>
        <w:t>‌</w:t>
      </w:r>
      <w:r w:rsidR="00616AEA" w:rsidRPr="002C0C56">
        <w:rPr>
          <w:rFonts w:ascii="Times New Roman" w:eastAsia="Times New Roman" w:hAnsi="Times New Roman" w:cs="Times New Roman"/>
          <w:color w:val="000000"/>
          <w:kern w:val="0"/>
          <w:lang w:eastAsia="en-GB"/>
          <w14:ligatures w14:val="none"/>
        </w:rPr>
        <w:t xml:space="preserve"> </w:t>
      </w:r>
      <w:proofErr w:type="spellStart"/>
      <w:r w:rsidR="00616AEA" w:rsidRPr="002C0C56">
        <w:t>Bekhruz</w:t>
      </w:r>
      <w:proofErr w:type="spellEnd"/>
      <w:r w:rsidR="00616AEA" w:rsidRPr="002C0C56">
        <w:t xml:space="preserve"> </w:t>
      </w:r>
      <w:proofErr w:type="spellStart"/>
      <w:r w:rsidR="00616AEA" w:rsidRPr="002C0C56">
        <w:t>Tuychiev</w:t>
      </w:r>
      <w:proofErr w:type="spellEnd"/>
      <w:r w:rsidR="00616AEA" w:rsidRPr="002C0C56">
        <w:t xml:space="preserve"> (2019). </w:t>
      </w:r>
      <w:r w:rsidR="00616AEA" w:rsidRPr="002C0C56">
        <w:rPr>
          <w:i/>
          <w:iCs/>
        </w:rPr>
        <w:t>Using XGBoost in Python Tutorial</w:t>
      </w:r>
      <w:r w:rsidR="00616AEA" w:rsidRPr="002C0C56">
        <w:t>. [online] Datacamp.com. Available at: https://www.datacamp.com/tutorial/xgboost-in-python [Accessed 8 Dec. 2025].</w:t>
      </w:r>
    </w:p>
    <w:p w14:paraId="5A9D7DA7" w14:textId="04B2D5A3" w:rsidR="00D25BFE" w:rsidRPr="002C0C56" w:rsidRDefault="00616AEA" w:rsidP="00D25BFE">
      <w:pPr>
        <w:pStyle w:val="uni"/>
      </w:pPr>
      <w:r w:rsidRPr="002C0C56">
        <w:t>‌</w:t>
      </w:r>
      <w:r w:rsidR="00D25BFE" w:rsidRPr="002C0C56">
        <w:rPr>
          <w:rFonts w:ascii="Times New Roman" w:eastAsia="Times New Roman" w:hAnsi="Times New Roman" w:cs="Times New Roman"/>
          <w:color w:val="000000"/>
          <w:kern w:val="0"/>
          <w:lang w:eastAsia="en-GB"/>
          <w14:ligatures w14:val="none"/>
        </w:rPr>
        <w:t xml:space="preserve"> </w:t>
      </w:r>
      <w:r w:rsidR="00D25BFE" w:rsidRPr="002C0C56">
        <w:t>Bergmann, D. (2025). </w:t>
      </w:r>
      <w:r w:rsidR="00D25BFE" w:rsidRPr="002C0C56">
        <w:rPr>
          <w:i/>
          <w:iCs/>
        </w:rPr>
        <w:t>Machine learning</w:t>
      </w:r>
      <w:r w:rsidR="00D25BFE" w:rsidRPr="002C0C56">
        <w:t>. [online] Ibm.com. Available at: https://www.ibm.com/think/topics/machine-learning [Accessed 8 Dec. 2025].</w:t>
      </w:r>
    </w:p>
    <w:p w14:paraId="2B5F6DDD" w14:textId="0F8D2B38" w:rsidR="005E377E" w:rsidRPr="002C0C56" w:rsidRDefault="00D25BFE" w:rsidP="005E377E">
      <w:pPr>
        <w:pStyle w:val="uni"/>
      </w:pPr>
      <w:r w:rsidRPr="002C0C56">
        <w:t>‌</w:t>
      </w:r>
      <w:r w:rsidR="005E377E" w:rsidRPr="002C0C56">
        <w:rPr>
          <w:rFonts w:ascii="Times New Roman" w:eastAsia="Times New Roman" w:hAnsi="Times New Roman" w:cs="Times New Roman"/>
          <w:color w:val="000000"/>
          <w:kern w:val="0"/>
          <w:lang w:eastAsia="en-GB"/>
          <w14:ligatures w14:val="none"/>
        </w:rPr>
        <w:t xml:space="preserve"> </w:t>
      </w:r>
      <w:r w:rsidR="005E377E" w:rsidRPr="002C0C56">
        <w:t>Amazon Web Services, Inc. (2025). </w:t>
      </w:r>
      <w:r w:rsidR="005E377E" w:rsidRPr="002C0C56">
        <w:rPr>
          <w:i/>
          <w:iCs/>
        </w:rPr>
        <w:t>Machine Learning</w:t>
      </w:r>
      <w:r w:rsidR="005E377E" w:rsidRPr="002C0C56">
        <w:t>. [online] Available at: https://aws.amazon.com/ai/machine-learning/ [Accessed 8 Dec. 2025].</w:t>
      </w:r>
    </w:p>
    <w:p w14:paraId="070671E2" w14:textId="77777777" w:rsidR="005E377E" w:rsidRPr="002C0C56" w:rsidRDefault="005E377E" w:rsidP="005E377E">
      <w:pPr>
        <w:pStyle w:val="uni"/>
      </w:pPr>
      <w:r w:rsidRPr="002C0C56">
        <w:t>‌</w:t>
      </w:r>
    </w:p>
    <w:p w14:paraId="66EA68AD" w14:textId="1D4BA03A" w:rsidR="00D25BFE" w:rsidRPr="002C0C56" w:rsidRDefault="00D25BFE" w:rsidP="00D25BFE">
      <w:pPr>
        <w:pStyle w:val="uni"/>
      </w:pPr>
    </w:p>
    <w:p w14:paraId="0BDDDD90" w14:textId="49BE9C19" w:rsidR="00616AEA" w:rsidRPr="002C0C56" w:rsidRDefault="00616AEA" w:rsidP="00616AEA">
      <w:pPr>
        <w:pStyle w:val="uni"/>
      </w:pPr>
    </w:p>
    <w:p w14:paraId="26783F1E" w14:textId="5989985B" w:rsidR="00A738FB" w:rsidRPr="002C0C56" w:rsidRDefault="00A738FB" w:rsidP="00A738FB">
      <w:pPr>
        <w:pStyle w:val="uni"/>
      </w:pPr>
    </w:p>
    <w:p w14:paraId="2D4BAD06" w14:textId="6E1A306C" w:rsidR="00A738FB" w:rsidRPr="002C0C56" w:rsidRDefault="00A738FB" w:rsidP="00A738FB">
      <w:pPr>
        <w:pStyle w:val="uni"/>
      </w:pPr>
    </w:p>
    <w:p w14:paraId="272B0419" w14:textId="4B3978F3" w:rsidR="00A738FB" w:rsidRPr="002C0C56" w:rsidRDefault="00A738FB" w:rsidP="00A738FB">
      <w:pPr>
        <w:pStyle w:val="uni"/>
      </w:pPr>
    </w:p>
    <w:p w14:paraId="4EBE8543" w14:textId="3848FF82" w:rsidR="00A03FBE" w:rsidRPr="002C0C56" w:rsidRDefault="00A03FBE" w:rsidP="00A03FBE">
      <w:pPr>
        <w:pStyle w:val="uni"/>
      </w:pPr>
    </w:p>
    <w:p w14:paraId="36EC4D29" w14:textId="7E0B3E77" w:rsidR="00F256BD" w:rsidRPr="002C0C56" w:rsidRDefault="00F256BD" w:rsidP="00F256BD">
      <w:pPr>
        <w:pStyle w:val="uni"/>
      </w:pPr>
    </w:p>
    <w:p w14:paraId="4A74AE0F" w14:textId="2258FC75" w:rsidR="00B03F06" w:rsidRPr="002C0C56" w:rsidRDefault="00B03F06" w:rsidP="00B03F06">
      <w:pPr>
        <w:pStyle w:val="uni"/>
      </w:pPr>
    </w:p>
    <w:p w14:paraId="4DC625A3" w14:textId="794659DA" w:rsidR="00B03F06" w:rsidRPr="002C0C56" w:rsidRDefault="00B03F06" w:rsidP="00B03F06">
      <w:pPr>
        <w:pStyle w:val="uni"/>
      </w:pPr>
    </w:p>
    <w:p w14:paraId="3FA52D9E" w14:textId="459EC53E" w:rsidR="00306827" w:rsidRPr="002C0C56" w:rsidRDefault="00306827" w:rsidP="00306827">
      <w:pPr>
        <w:pStyle w:val="uni"/>
      </w:pPr>
    </w:p>
    <w:p w14:paraId="0009A783" w14:textId="3ED3CDBB" w:rsidR="00306827" w:rsidRPr="002C0C56" w:rsidRDefault="00306827" w:rsidP="00306827">
      <w:pPr>
        <w:pStyle w:val="uni"/>
      </w:pPr>
    </w:p>
    <w:p w14:paraId="3BE96567" w14:textId="0D6C077D" w:rsidR="007925E0" w:rsidRPr="002C0C56" w:rsidRDefault="007925E0" w:rsidP="007925E0">
      <w:pPr>
        <w:pStyle w:val="uni"/>
      </w:pPr>
    </w:p>
    <w:p w14:paraId="59A10209" w14:textId="03E3EE1F" w:rsidR="007925E0" w:rsidRPr="002C0C56" w:rsidRDefault="007925E0" w:rsidP="007925E0">
      <w:pPr>
        <w:pStyle w:val="uni"/>
      </w:pPr>
    </w:p>
    <w:p w14:paraId="5A7A39C3" w14:textId="10D80AC9" w:rsidR="00884B3B" w:rsidRPr="002C0C56" w:rsidRDefault="00884B3B" w:rsidP="00884B3B">
      <w:pPr>
        <w:pStyle w:val="uni"/>
      </w:pPr>
    </w:p>
    <w:p w14:paraId="4A8A087E" w14:textId="409B9AA9" w:rsidR="006066B9" w:rsidRPr="00661DCA" w:rsidRDefault="006066B9" w:rsidP="005A5A42">
      <w:pPr>
        <w:pStyle w:val="uni"/>
      </w:pPr>
    </w:p>
    <w:sectPr w:rsidR="006066B9" w:rsidRPr="00661DCA" w:rsidSect="00661DCA">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 w:author="Frank Sharpe" w:date="2025-11-25T10:50:00Z" w:initials="FS">
    <w:p w14:paraId="19A8CF34" w14:textId="77777777" w:rsidR="00EB2778" w:rsidRPr="002C0C56" w:rsidRDefault="00EB2778" w:rsidP="00EB2778">
      <w:pPr>
        <w:pStyle w:val="CommentText"/>
      </w:pPr>
      <w:r w:rsidRPr="002C0C56">
        <w:rPr>
          <w:rStyle w:val="CommentReference"/>
        </w:rPr>
        <w:annotationRef/>
      </w:r>
      <w:r w:rsidRPr="002C0C56">
        <w:t xml:space="preserve">compare </w:t>
      </w:r>
      <w:r w:rsidRPr="002C0C56">
        <w:rPr>
          <w:i/>
          <w:iCs/>
        </w:rPr>
        <w:t>your results</w:t>
      </w:r>
      <w:r w:rsidRPr="002C0C56">
        <w:t xml:space="preserve"> directly against 3–4 studies</w:t>
      </w:r>
    </w:p>
    <w:p w14:paraId="7C21C239" w14:textId="77777777" w:rsidR="00EB2778" w:rsidRPr="002C0C56" w:rsidRDefault="00EB2778" w:rsidP="00EB2778">
      <w:pPr>
        <w:pStyle w:val="CommentText"/>
      </w:pPr>
      <w:r w:rsidRPr="002C0C56">
        <w:t>state the gap: “no UK-based studies combine PPD with HPI + room/size attributes”</w:t>
      </w:r>
    </w:p>
    <w:p w14:paraId="3624F7B9" w14:textId="77777777" w:rsidR="00EB2778" w:rsidRPr="002C0C56" w:rsidRDefault="00EB2778" w:rsidP="00EB2778">
      <w:pPr>
        <w:pStyle w:val="CommentText"/>
      </w:pPr>
      <w:r w:rsidRPr="002C0C56">
        <w:t>add a conceptual diagram or framework</w:t>
      </w:r>
    </w:p>
    <w:p w14:paraId="6E22F8F0" w14:textId="77777777" w:rsidR="00EB2778" w:rsidRPr="002C0C56" w:rsidRDefault="00EB2778" w:rsidP="00EB2778">
      <w:pPr>
        <w:pStyle w:val="CommentText"/>
      </w:pPr>
      <w:r w:rsidRPr="002C0C56">
        <w:t>critique sample sizes, missing features, assumptions</w:t>
      </w:r>
    </w:p>
  </w:comment>
  <w:comment w:id="13" w:author="Ngozi Nneke" w:date="2025-12-10T20:01:00Z" w:initials="NN">
    <w:p w14:paraId="58A51DEE" w14:textId="39F737B3" w:rsidR="005C3A4A" w:rsidRPr="002C0C56" w:rsidRDefault="005C3A4A">
      <w:pPr>
        <w:pStyle w:val="CommentText"/>
      </w:pPr>
      <w:r w:rsidRPr="002C0C56">
        <w:rPr>
          <w:rStyle w:val="CommentReference"/>
        </w:rPr>
        <w:annotationRef/>
      </w:r>
      <w:r w:rsidRPr="002C0C56">
        <w:t xml:space="preserve">Introduce your literature review section. Tell the reader what you're going to do in this section - the themes that you're about to review. </w:t>
      </w:r>
    </w:p>
  </w:comment>
  <w:comment w:id="14" w:author="Ngozi Nneke" w:date="2025-12-10T20:04:00Z" w:initials="NN">
    <w:p w14:paraId="28D93C89" w14:textId="33A28A67" w:rsidR="005C3A4A" w:rsidRPr="002C0C56" w:rsidRDefault="005C3A4A">
      <w:pPr>
        <w:pStyle w:val="CommentText"/>
      </w:pPr>
      <w:r w:rsidRPr="002C0C56">
        <w:rPr>
          <w:rStyle w:val="CommentReference"/>
        </w:rPr>
        <w:annotationRef/>
      </w:r>
      <w:r w:rsidRPr="002C0C56">
        <w:t>Number each of the themes</w:t>
      </w:r>
    </w:p>
    <w:p w14:paraId="5C6C5548" w14:textId="6EF8A2C3" w:rsidR="005C3A4A" w:rsidRPr="002C0C56" w:rsidRDefault="005C3A4A">
      <w:pPr>
        <w:pStyle w:val="CommentText"/>
      </w:pPr>
      <w:r w:rsidRPr="002C0C56">
        <w:t xml:space="preserve">For examples: </w:t>
      </w:r>
    </w:p>
    <w:p w14:paraId="3228D5E3" w14:textId="425CD4FE" w:rsidR="005C3A4A" w:rsidRPr="002C0C56" w:rsidRDefault="005C3A4A">
      <w:pPr>
        <w:pStyle w:val="CommentText"/>
      </w:pPr>
      <w:r w:rsidRPr="002C0C56">
        <w:t>2.0 Literature Review</w:t>
      </w:r>
    </w:p>
    <w:p w14:paraId="57D870A1" w14:textId="305B2DAA" w:rsidR="005C3A4A" w:rsidRPr="002C0C56" w:rsidRDefault="005C3A4A">
      <w:pPr>
        <w:pStyle w:val="CommentText"/>
      </w:pPr>
      <w:r w:rsidRPr="002C0C56">
        <w:t xml:space="preserve">2.1 </w:t>
      </w:r>
    </w:p>
    <w:p w14:paraId="740BF2FD" w14:textId="4154F5C1" w:rsidR="005C3A4A" w:rsidRPr="002C0C56" w:rsidRDefault="005C3A4A">
      <w:pPr>
        <w:pStyle w:val="CommentText"/>
      </w:pPr>
      <w:r w:rsidRPr="002C0C56">
        <w:t>2.2</w:t>
      </w:r>
    </w:p>
    <w:p w14:paraId="74A40AB0" w14:textId="04B82782" w:rsidR="005C3A4A" w:rsidRPr="002C0C56" w:rsidRDefault="005C3A4A">
      <w:pPr>
        <w:pStyle w:val="CommentText"/>
      </w:pPr>
      <w:r w:rsidRPr="002C0C56">
        <w:t>2.2</w:t>
      </w:r>
    </w:p>
    <w:p w14:paraId="720B9C43" w14:textId="400A5CA3" w:rsidR="005C3A4A" w:rsidRPr="002C0C56" w:rsidRDefault="005C3A4A">
      <w:pPr>
        <w:pStyle w:val="CommentText"/>
      </w:pPr>
      <w:r w:rsidRPr="002C0C56">
        <w:t>2.2.1</w:t>
      </w:r>
    </w:p>
  </w:comment>
  <w:comment w:id="15" w:author="Ngozi Nneke" w:date="2025-12-10T20:02:00Z" w:initials="NN">
    <w:p w14:paraId="33140B1A" w14:textId="2C6B1EE1" w:rsidR="005C3A4A" w:rsidRPr="002C0C56" w:rsidRDefault="005C3A4A">
      <w:pPr>
        <w:pStyle w:val="CommentText"/>
      </w:pPr>
      <w:r w:rsidRPr="002C0C56">
        <w:rPr>
          <w:rStyle w:val="CommentReference"/>
        </w:rPr>
        <w:annotationRef/>
      </w:r>
      <w:r w:rsidRPr="002C0C56">
        <w:t xml:space="preserve">What is the theme? </w:t>
      </w:r>
    </w:p>
  </w:comment>
  <w:comment w:id="27" w:author="Ngozi Nneke" w:date="2025-12-10T20:04:00Z" w:initials="NN">
    <w:p w14:paraId="6609A3B5" w14:textId="51E95378" w:rsidR="005C3A4A" w:rsidRPr="002C0C56" w:rsidRDefault="005C3A4A">
      <w:pPr>
        <w:pStyle w:val="CommentText"/>
      </w:pPr>
      <w:r w:rsidRPr="002C0C56">
        <w:rPr>
          <w:rStyle w:val="CommentReference"/>
        </w:rPr>
        <w:annotationRef/>
      </w:r>
      <w:r w:rsidRPr="002C0C56">
        <w:t>Good theme but needs numbering</w:t>
      </w:r>
    </w:p>
  </w:comment>
  <w:comment w:id="31" w:author="Frank Sharpe" w:date="2025-11-17T10:22:00Z" w:initials="FS">
    <w:p w14:paraId="0A1C67C6" w14:textId="13F67FEF" w:rsidR="00BA0D7E" w:rsidRPr="002C0C56" w:rsidRDefault="00BA0D7E" w:rsidP="00BA0D7E">
      <w:pPr>
        <w:pStyle w:val="CommentText"/>
      </w:pPr>
      <w:r w:rsidRPr="002C0C56">
        <w:rPr>
          <w:rStyle w:val="CommentReference"/>
        </w:rPr>
        <w:annotationRef/>
      </w:r>
      <w:r w:rsidRPr="002C0C56">
        <w:t>change</w:t>
      </w:r>
    </w:p>
  </w:comment>
  <w:comment w:id="34" w:author="Ngozi Nneke" w:date="2025-12-10T20:07:00Z" w:initials="NN">
    <w:p w14:paraId="6EEEDAD4" w14:textId="03F5099B" w:rsidR="005C3A4A" w:rsidRPr="002C0C56" w:rsidRDefault="005C3A4A">
      <w:pPr>
        <w:pStyle w:val="CommentText"/>
      </w:pPr>
      <w:r w:rsidRPr="002C0C56">
        <w:rPr>
          <w:rStyle w:val="CommentReference"/>
        </w:rPr>
        <w:annotationRef/>
      </w:r>
      <w:r w:rsidRPr="002C0C56">
        <w:t>Introduce the methodology section  and let the reader know what to expect in this section.</w:t>
      </w:r>
    </w:p>
    <w:p w14:paraId="5D936290" w14:textId="1E88DF8D" w:rsidR="005C3A4A" w:rsidRPr="002C0C56" w:rsidRDefault="005C3A4A">
      <w:pPr>
        <w:pStyle w:val="CommentText"/>
      </w:pPr>
      <w:r w:rsidRPr="002C0C56">
        <w:t>Number it as well - e.g</w:t>
      </w:r>
    </w:p>
    <w:p w14:paraId="2932F8CD" w14:textId="5D84B14A" w:rsidR="005C3A4A" w:rsidRPr="002C0C56" w:rsidRDefault="005C3A4A">
      <w:pPr>
        <w:pStyle w:val="CommentText"/>
      </w:pPr>
      <w:r w:rsidRPr="002C0C56">
        <w:t>3.0 Methodology</w:t>
      </w:r>
    </w:p>
    <w:p w14:paraId="0B355BE3" w14:textId="0CFCE206" w:rsidR="005C3A4A" w:rsidRPr="002C0C56" w:rsidRDefault="005C3A4A">
      <w:pPr>
        <w:pStyle w:val="CommentText"/>
      </w:pPr>
      <w:r w:rsidRPr="002C0C56">
        <w:t>3.1 Datasets</w:t>
      </w:r>
    </w:p>
  </w:comment>
  <w:comment w:id="36" w:author="Frank Sharpe" w:date="2025-11-17T10:21:00Z" w:initials="FS">
    <w:p w14:paraId="54CC1970" w14:textId="66DC6D94" w:rsidR="00BA0D7E" w:rsidRPr="002C0C56" w:rsidRDefault="00BA0D7E" w:rsidP="00BA0D7E">
      <w:pPr>
        <w:pStyle w:val="CommentText"/>
      </w:pPr>
      <w:r w:rsidRPr="002C0C56">
        <w:rPr>
          <w:rStyle w:val="CommentReference"/>
        </w:rPr>
        <w:annotationRef/>
      </w:r>
      <w:r w:rsidRPr="002C0C56">
        <w:t>change</w:t>
      </w:r>
    </w:p>
  </w:comment>
  <w:comment w:id="38" w:author="Ngozi Nneke" w:date="2025-12-10T20:08:00Z" w:initials="NN">
    <w:p w14:paraId="12D291D2" w14:textId="77777777" w:rsidR="005E5937" w:rsidRPr="002C0C56" w:rsidRDefault="005E5937" w:rsidP="005E5937">
      <w:pPr>
        <w:pStyle w:val="CommentText"/>
      </w:pPr>
      <w:r w:rsidRPr="002C0C56">
        <w:rPr>
          <w:rStyle w:val="CommentReference"/>
        </w:rPr>
        <w:annotationRef/>
      </w:r>
      <w:r w:rsidRPr="002C0C56">
        <w:t>These should be after the overview</w:t>
      </w:r>
    </w:p>
  </w:comment>
  <w:comment w:id="46" w:author="Ngozi Nneke" w:date="2025-12-10T20:10:00Z" w:initials="NN">
    <w:p w14:paraId="23FFA96C" w14:textId="0CE2C5B9" w:rsidR="005C3A4A" w:rsidRPr="002C0C56" w:rsidRDefault="005C3A4A">
      <w:pPr>
        <w:pStyle w:val="CommentText"/>
      </w:pPr>
      <w:r w:rsidRPr="002C0C56">
        <w:rPr>
          <w:rStyle w:val="CommentReference"/>
        </w:rPr>
        <w:annotationRef/>
      </w:r>
      <w:r w:rsidRPr="002C0C56">
        <w:t>Summarised the process under the topic before the table</w:t>
      </w:r>
    </w:p>
  </w:comment>
  <w:comment w:id="49" w:author="Ngozi Nneke" w:date="2025-12-10T20:11:00Z" w:initials="NN">
    <w:p w14:paraId="0157D444" w14:textId="1D79931B" w:rsidR="005C3A4A" w:rsidRPr="002C0C56" w:rsidRDefault="005C3A4A">
      <w:pPr>
        <w:pStyle w:val="CommentText"/>
      </w:pPr>
      <w:r w:rsidRPr="002C0C56">
        <w:rPr>
          <w:rStyle w:val="CommentReference"/>
        </w:rPr>
        <w:annotationRef/>
      </w:r>
      <w:r w:rsidRPr="002C0C56">
        <w:t>Not just pasting the screen shots, please explain and justify.</w:t>
      </w:r>
    </w:p>
  </w:comment>
  <w:comment w:id="63" w:author="Ngozi Nneke" w:date="2025-12-10T20:14:00Z" w:initials="NN">
    <w:p w14:paraId="69B44EC9" w14:textId="1B68B080" w:rsidR="005C3A4A" w:rsidRPr="002C0C56" w:rsidRDefault="005C3A4A">
      <w:pPr>
        <w:pStyle w:val="CommentText"/>
      </w:pPr>
      <w:r w:rsidRPr="002C0C56">
        <w:rPr>
          <w:rStyle w:val="CommentReference"/>
        </w:rPr>
        <w:annotationRef/>
      </w:r>
      <w:r w:rsidRPr="002C0C56">
        <w:t xml:space="preserve">Add explanation </w:t>
      </w:r>
    </w:p>
  </w:comment>
  <w:comment w:id="67" w:author="Ngozi Nneke" w:date="2025-12-10T20:15:00Z" w:initials="NN">
    <w:p w14:paraId="2F53F7AD" w14:textId="39CE0FD8" w:rsidR="005C3A4A" w:rsidRPr="002C0C56" w:rsidRDefault="005C3A4A">
      <w:pPr>
        <w:pStyle w:val="CommentText"/>
      </w:pPr>
      <w:r w:rsidRPr="002C0C56">
        <w:rPr>
          <w:rStyle w:val="CommentReference"/>
        </w:rPr>
        <w:annotationRef/>
      </w:r>
      <w:r w:rsidRPr="002C0C56">
        <w:t>add images in between the explanation</w:t>
      </w:r>
    </w:p>
  </w:comment>
  <w:comment w:id="72" w:author="Frank Sharpe" w:date="2025-11-28T13:03:00Z" w:initials="FS">
    <w:p w14:paraId="4DD4F6E3" w14:textId="77777777" w:rsidR="00F25DB9" w:rsidRPr="002C0C56" w:rsidRDefault="00F25DB9" w:rsidP="00F25DB9">
      <w:pPr>
        <w:pStyle w:val="CommentText"/>
      </w:pPr>
      <w:r w:rsidRPr="002C0C56">
        <w:rPr>
          <w:rStyle w:val="CommentReference"/>
        </w:rPr>
        <w:annotationRef/>
      </w:r>
      <w:r w:rsidRPr="002C0C56">
        <w:t>Look at hyper pharamter tuning</w:t>
      </w:r>
    </w:p>
  </w:comment>
  <w:comment w:id="73" w:author="Frank Sharpe" w:date="2025-11-28T13:04:00Z" w:initials="FS">
    <w:p w14:paraId="0C318685" w14:textId="77777777" w:rsidR="00BD01BB" w:rsidRPr="002C0C56" w:rsidRDefault="00BD01BB" w:rsidP="00BD01BB">
      <w:pPr>
        <w:pStyle w:val="CommentText"/>
      </w:pPr>
      <w:r w:rsidRPr="002C0C56">
        <w:rPr>
          <w:rStyle w:val="CommentReference"/>
        </w:rPr>
        <w:annotationRef/>
      </w:r>
      <w:r w:rsidRPr="002C0C56">
        <w:t>Feature selection</w:t>
      </w:r>
    </w:p>
  </w:comment>
  <w:comment w:id="74" w:author="Ngozi Nneke" w:date="2025-12-10T20:15:00Z" w:initials="NN">
    <w:p w14:paraId="70092ACC" w14:textId="579F10A6" w:rsidR="005C3A4A" w:rsidRPr="002C0C56" w:rsidRDefault="005C3A4A">
      <w:pPr>
        <w:pStyle w:val="CommentText"/>
      </w:pPr>
      <w:r w:rsidRPr="002C0C56">
        <w:rPr>
          <w:rStyle w:val="CommentReference"/>
        </w:rPr>
        <w:annotationRef/>
      </w:r>
      <w:r w:rsidRPr="002C0C56">
        <w:t xml:space="preserve">Introduce the result section. </w:t>
      </w:r>
    </w:p>
  </w:comment>
  <w:comment w:id="75" w:author="Ngozi Nneke" w:date="2025-12-10T20:15:00Z" w:initials="NN">
    <w:p w14:paraId="3F7642B0" w14:textId="4BA16A6E" w:rsidR="005C3A4A" w:rsidRPr="002C0C56" w:rsidRDefault="005C3A4A">
      <w:pPr>
        <w:pStyle w:val="CommentText"/>
      </w:pPr>
      <w:r w:rsidRPr="002C0C56">
        <w:rPr>
          <w:rStyle w:val="CommentReference"/>
        </w:rPr>
        <w:annotationRef/>
      </w:r>
      <w:r w:rsidRPr="002C0C56">
        <w:t>What is R2?</w:t>
      </w:r>
    </w:p>
  </w:comment>
  <w:comment w:id="82" w:author="Frank Sharpe" w:date="2025-12-04T15:18:00Z" w:initials="FS">
    <w:p w14:paraId="1301F4EC" w14:textId="77777777" w:rsidR="00FC6223" w:rsidRPr="002C0C56" w:rsidRDefault="00FC6223" w:rsidP="00FC6223">
      <w:pPr>
        <w:pStyle w:val="CommentText"/>
      </w:pPr>
      <w:r w:rsidRPr="002C0C56">
        <w:rPr>
          <w:rStyle w:val="CommentReference"/>
        </w:rPr>
        <w:annotationRef/>
      </w:r>
      <w:r w:rsidRPr="002C0C56">
        <w:t>Answer reasearch qustions</w:t>
      </w:r>
    </w:p>
  </w:comment>
  <w:comment w:id="83" w:author="Frank Sharpe" w:date="2025-11-28T13:09:00Z" w:initials="FS">
    <w:p w14:paraId="5C263F20" w14:textId="125FE98F" w:rsidR="00C4492C" w:rsidRPr="002C0C56" w:rsidRDefault="00C4492C" w:rsidP="00C4492C">
      <w:pPr>
        <w:pStyle w:val="CommentText"/>
      </w:pPr>
      <w:r w:rsidRPr="002C0C56">
        <w:rPr>
          <w:rStyle w:val="CommentReference"/>
        </w:rPr>
        <w:annotationRef/>
      </w:r>
      <w:r w:rsidRPr="002C0C56">
        <w:t>Answer resaerch questions</w:t>
      </w:r>
    </w:p>
  </w:comment>
  <w:comment w:id="84" w:author="Ngozi Nneke" w:date="2025-12-10T20:19:00Z" w:initials="NN">
    <w:p w14:paraId="091590C7" w14:textId="242CA3D9" w:rsidR="005C3A4A" w:rsidRPr="002C0C56" w:rsidRDefault="005C3A4A">
      <w:pPr>
        <w:pStyle w:val="CommentText"/>
      </w:pPr>
      <w:r w:rsidRPr="002C0C56">
        <w:rPr>
          <w:rStyle w:val="CommentReference"/>
        </w:rPr>
        <w:annotationRef/>
      </w:r>
      <w:r w:rsidRPr="002C0C56">
        <w:t xml:space="preserve">Good start of your discussion session. </w:t>
      </w:r>
    </w:p>
    <w:p w14:paraId="2D409150" w14:textId="7CB9EF1B" w:rsidR="005C3A4A" w:rsidRPr="002C0C56" w:rsidRDefault="005C3A4A">
      <w:pPr>
        <w:pStyle w:val="CommentText"/>
      </w:pPr>
      <w:r w:rsidRPr="002C0C56">
        <w:t>But refine it further to avoid repetition, and use of small letters where you suppose to use capital letters. Use connecting words to link different paragraphs.</w:t>
      </w:r>
    </w:p>
  </w:comment>
  <w:comment w:id="103" w:author="Ngozi Nneke" w:date="2025-12-10T20:23:00Z" w:initials="NN">
    <w:p w14:paraId="197A2238" w14:textId="36B9717F" w:rsidR="005C3A4A" w:rsidRPr="002C0C56" w:rsidRDefault="005C3A4A">
      <w:pPr>
        <w:pStyle w:val="CommentText"/>
      </w:pPr>
      <w:r w:rsidRPr="002C0C56">
        <w:rPr>
          <w:rStyle w:val="CommentReference"/>
        </w:rPr>
        <w:annotationRef/>
      </w:r>
      <w:r w:rsidRPr="002C0C56">
        <w:t>Let this topic come after SHAP section</w:t>
      </w:r>
    </w:p>
  </w:comment>
  <w:comment w:id="112" w:author="Frank Sharpe" w:date="2025-12-04T15:12:00Z" w:initials="FS">
    <w:p w14:paraId="0B619B9F" w14:textId="2DEA7D9F" w:rsidR="008C241C" w:rsidRPr="002C0C56" w:rsidRDefault="008C241C" w:rsidP="008C241C">
      <w:pPr>
        <w:pStyle w:val="CommentText"/>
      </w:pPr>
      <w:r w:rsidRPr="002C0C56">
        <w:rPr>
          <w:rStyle w:val="CommentReference"/>
        </w:rPr>
        <w:annotationRef/>
      </w:r>
      <w:r w:rsidRPr="002C0C56">
        <w:t xml:space="preserve">Using SHAP allowed the model’s predictions to be interpreted and validated beyond pure accuracy metrics </w:t>
      </w:r>
    </w:p>
  </w:comment>
  <w:comment w:id="113" w:author="Frank Sharpe" w:date="2025-11-28T13:08:00Z" w:initials="FS">
    <w:p w14:paraId="256F5253" w14:textId="28B92E30" w:rsidR="006A1AF7" w:rsidRPr="002C0C56" w:rsidRDefault="006A1AF7" w:rsidP="006A1AF7">
      <w:pPr>
        <w:pStyle w:val="CommentText"/>
      </w:pPr>
      <w:r w:rsidRPr="002C0C56">
        <w:rPr>
          <w:rStyle w:val="CommentReference"/>
        </w:rPr>
        <w:annotationRef/>
      </w:r>
      <w:r w:rsidRPr="002C0C56">
        <w:t>Sahrp tranparcy framework</w:t>
      </w:r>
    </w:p>
  </w:comment>
  <w:comment w:id="114" w:author="Frank Sharpe" w:date="2025-11-28T13:09:00Z" w:initials="FS">
    <w:p w14:paraId="7E18E079" w14:textId="77777777" w:rsidR="005662FE" w:rsidRPr="002C0C56" w:rsidRDefault="005662FE" w:rsidP="005662FE">
      <w:pPr>
        <w:pStyle w:val="CommentText"/>
      </w:pPr>
      <w:r w:rsidRPr="002C0C56">
        <w:rPr>
          <w:rStyle w:val="CommentReference"/>
        </w:rPr>
        <w:annotationRef/>
      </w:r>
      <w:r w:rsidRPr="002C0C56">
        <w:t>Shap *</w:t>
      </w:r>
    </w:p>
  </w:comment>
  <w:comment w:id="120" w:author="Frank Sharpe" w:date="2025-12-04T15:15:00Z" w:initials="FS">
    <w:p w14:paraId="339FDAB2" w14:textId="77777777" w:rsidR="007B7F8B" w:rsidRDefault="007B7F8B" w:rsidP="007B7F8B">
      <w:pPr>
        <w:pStyle w:val="CommentText"/>
      </w:pPr>
      <w:r w:rsidRPr="002C0C56">
        <w:rPr>
          <w:rStyle w:val="CommentReference"/>
        </w:rPr>
        <w:annotationRef/>
      </w:r>
      <w:r w:rsidRPr="002C0C56">
        <w:t>Answer reasrfch questions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E22F8F0" w15:done="1"/>
  <w15:commentEx w15:paraId="58A51DEE" w15:done="1"/>
  <w15:commentEx w15:paraId="720B9C43" w15:done="1"/>
  <w15:commentEx w15:paraId="33140B1A" w15:done="1"/>
  <w15:commentEx w15:paraId="6609A3B5" w15:done="1"/>
  <w15:commentEx w15:paraId="0A1C67C6" w15:done="1"/>
  <w15:commentEx w15:paraId="0B355BE3" w15:done="1"/>
  <w15:commentEx w15:paraId="54CC1970" w15:done="1"/>
  <w15:commentEx w15:paraId="12D291D2" w15:done="1"/>
  <w15:commentEx w15:paraId="23FFA96C" w15:done="1"/>
  <w15:commentEx w15:paraId="0157D444" w15:done="1"/>
  <w15:commentEx w15:paraId="69B44EC9" w15:done="1"/>
  <w15:commentEx w15:paraId="2F53F7AD" w15:done="1"/>
  <w15:commentEx w15:paraId="4DD4F6E3" w15:done="1"/>
  <w15:commentEx w15:paraId="0C318685" w15:paraIdParent="4DD4F6E3" w15:done="1"/>
  <w15:commentEx w15:paraId="70092ACC" w15:done="1"/>
  <w15:commentEx w15:paraId="3F7642B0" w15:done="1"/>
  <w15:commentEx w15:paraId="1301F4EC" w15:done="1"/>
  <w15:commentEx w15:paraId="5C263F20" w15:done="1"/>
  <w15:commentEx w15:paraId="2D409150" w15:done="1"/>
  <w15:commentEx w15:paraId="197A2238" w15:done="1"/>
  <w15:commentEx w15:paraId="0B619B9F" w15:done="1"/>
  <w15:commentEx w15:paraId="256F5253" w15:done="1"/>
  <w15:commentEx w15:paraId="7E18E079" w15:paraIdParent="256F5253" w15:done="1"/>
  <w15:commentEx w15:paraId="339FDAB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1083004" w16cex:dateUtc="2025-11-25T10:50:00Z"/>
  <w16cex:commentExtensible w16cex:durableId="0FA20786" w16cex:dateUtc="2025-12-10T20:01:00Z"/>
  <w16cex:commentExtensible w16cex:durableId="35B1AA82" w16cex:dateUtc="2025-12-10T20:04:00Z"/>
  <w16cex:commentExtensible w16cex:durableId="1120DD5B" w16cex:dateUtc="2025-12-10T20:02:00Z"/>
  <w16cex:commentExtensible w16cex:durableId="4B81E1DE" w16cex:dateUtc="2025-12-10T20:04:00Z"/>
  <w16cex:commentExtensible w16cex:durableId="5D079D8D" w16cex:dateUtc="2025-11-17T10:22:00Z"/>
  <w16cex:commentExtensible w16cex:durableId="2301E1DE" w16cex:dateUtc="2025-12-10T20:07:00Z"/>
  <w16cex:commentExtensible w16cex:durableId="71F19818" w16cex:dateUtc="2025-11-17T10:21:00Z"/>
  <w16cex:commentExtensible w16cex:durableId="3EA216D6" w16cex:dateUtc="2025-12-10T20:08:00Z"/>
  <w16cex:commentExtensible w16cex:durableId="13C7274C" w16cex:dateUtc="2025-12-10T20:10:00Z"/>
  <w16cex:commentExtensible w16cex:durableId="3A8AE782" w16cex:dateUtc="2025-12-10T20:11:00Z"/>
  <w16cex:commentExtensible w16cex:durableId="7C0E9CC0" w16cex:dateUtc="2025-12-10T20:14:00Z"/>
  <w16cex:commentExtensible w16cex:durableId="7E8BD4B6" w16cex:dateUtc="2025-12-10T20:15:00Z"/>
  <w16cex:commentExtensible w16cex:durableId="7475DB5B" w16cex:dateUtc="2025-11-28T13:03:00Z"/>
  <w16cex:commentExtensible w16cex:durableId="7EC9E64A" w16cex:dateUtc="2025-11-28T13:04:00Z"/>
  <w16cex:commentExtensible w16cex:durableId="47AF8920" w16cex:dateUtc="2025-12-10T20:15:00Z"/>
  <w16cex:commentExtensible w16cex:durableId="533C0159" w16cex:dateUtc="2025-12-10T20:15:00Z"/>
  <w16cex:commentExtensible w16cex:durableId="250C6F82" w16cex:dateUtc="2025-12-04T15:18:00Z"/>
  <w16cex:commentExtensible w16cex:durableId="64EFBEA9" w16cex:dateUtc="2025-11-28T13:09:00Z"/>
  <w16cex:commentExtensible w16cex:durableId="13492B23" w16cex:dateUtc="2025-12-10T20:19:00Z"/>
  <w16cex:commentExtensible w16cex:durableId="110D5567" w16cex:dateUtc="2025-12-10T20:23:00Z"/>
  <w16cex:commentExtensible w16cex:durableId="216CA3E6" w16cex:dateUtc="2025-12-04T15:12:00Z"/>
  <w16cex:commentExtensible w16cex:durableId="632530AF" w16cex:dateUtc="2025-11-28T13:08:00Z"/>
  <w16cex:commentExtensible w16cex:durableId="2A4D154D" w16cex:dateUtc="2025-11-28T13:09:00Z"/>
  <w16cex:commentExtensible w16cex:durableId="39D16AA5" w16cex:dateUtc="2025-12-04T15: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E22F8F0" w16cid:durableId="61083004"/>
  <w16cid:commentId w16cid:paraId="58A51DEE" w16cid:durableId="0FA20786"/>
  <w16cid:commentId w16cid:paraId="720B9C43" w16cid:durableId="35B1AA82"/>
  <w16cid:commentId w16cid:paraId="33140B1A" w16cid:durableId="1120DD5B"/>
  <w16cid:commentId w16cid:paraId="6609A3B5" w16cid:durableId="4B81E1DE"/>
  <w16cid:commentId w16cid:paraId="0A1C67C6" w16cid:durableId="5D079D8D"/>
  <w16cid:commentId w16cid:paraId="0B355BE3" w16cid:durableId="2301E1DE"/>
  <w16cid:commentId w16cid:paraId="54CC1970" w16cid:durableId="71F19818"/>
  <w16cid:commentId w16cid:paraId="12D291D2" w16cid:durableId="3EA216D6"/>
  <w16cid:commentId w16cid:paraId="23FFA96C" w16cid:durableId="13C7274C"/>
  <w16cid:commentId w16cid:paraId="0157D444" w16cid:durableId="3A8AE782"/>
  <w16cid:commentId w16cid:paraId="69B44EC9" w16cid:durableId="7C0E9CC0"/>
  <w16cid:commentId w16cid:paraId="2F53F7AD" w16cid:durableId="7E8BD4B6"/>
  <w16cid:commentId w16cid:paraId="4DD4F6E3" w16cid:durableId="7475DB5B"/>
  <w16cid:commentId w16cid:paraId="0C318685" w16cid:durableId="7EC9E64A"/>
  <w16cid:commentId w16cid:paraId="70092ACC" w16cid:durableId="47AF8920"/>
  <w16cid:commentId w16cid:paraId="3F7642B0" w16cid:durableId="533C0159"/>
  <w16cid:commentId w16cid:paraId="1301F4EC" w16cid:durableId="250C6F82"/>
  <w16cid:commentId w16cid:paraId="5C263F20" w16cid:durableId="64EFBEA9"/>
  <w16cid:commentId w16cid:paraId="2D409150" w16cid:durableId="13492B23"/>
  <w16cid:commentId w16cid:paraId="197A2238" w16cid:durableId="110D5567"/>
  <w16cid:commentId w16cid:paraId="0B619B9F" w16cid:durableId="216CA3E6"/>
  <w16cid:commentId w16cid:paraId="256F5253" w16cid:durableId="632530AF"/>
  <w16cid:commentId w16cid:paraId="7E18E079" w16cid:durableId="2A4D154D"/>
  <w16cid:commentId w16cid:paraId="339FDAB2" w16cid:durableId="39D16AA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C4708"/>
    <w:multiLevelType w:val="multilevel"/>
    <w:tmpl w:val="7722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727257"/>
    <w:multiLevelType w:val="multilevel"/>
    <w:tmpl w:val="78CCA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FF0EEF"/>
    <w:multiLevelType w:val="multilevel"/>
    <w:tmpl w:val="38881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162970"/>
    <w:multiLevelType w:val="multilevel"/>
    <w:tmpl w:val="C94CE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72718F"/>
    <w:multiLevelType w:val="multilevel"/>
    <w:tmpl w:val="9E0CC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C412F3"/>
    <w:multiLevelType w:val="multilevel"/>
    <w:tmpl w:val="5CF0C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0D34F2"/>
    <w:multiLevelType w:val="multilevel"/>
    <w:tmpl w:val="E0908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2B6BA3"/>
    <w:multiLevelType w:val="multilevel"/>
    <w:tmpl w:val="2A52D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BC66A0"/>
    <w:multiLevelType w:val="multilevel"/>
    <w:tmpl w:val="94D08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082A1A"/>
    <w:multiLevelType w:val="multilevel"/>
    <w:tmpl w:val="BB08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507200"/>
    <w:multiLevelType w:val="multilevel"/>
    <w:tmpl w:val="5AAA9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983FA8"/>
    <w:multiLevelType w:val="multilevel"/>
    <w:tmpl w:val="9F6EA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2E291E"/>
    <w:multiLevelType w:val="multilevel"/>
    <w:tmpl w:val="3A60E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58442E"/>
    <w:multiLevelType w:val="multilevel"/>
    <w:tmpl w:val="A75AC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094578"/>
    <w:multiLevelType w:val="multilevel"/>
    <w:tmpl w:val="7E04C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ED60AC"/>
    <w:multiLevelType w:val="multilevel"/>
    <w:tmpl w:val="CED67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88143C"/>
    <w:multiLevelType w:val="multilevel"/>
    <w:tmpl w:val="FD42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835EA7"/>
    <w:multiLevelType w:val="multilevel"/>
    <w:tmpl w:val="F406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666599"/>
    <w:multiLevelType w:val="multilevel"/>
    <w:tmpl w:val="EB246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727367"/>
    <w:multiLevelType w:val="multilevel"/>
    <w:tmpl w:val="187A6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507949"/>
    <w:multiLevelType w:val="multilevel"/>
    <w:tmpl w:val="87E85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8A6F30"/>
    <w:multiLevelType w:val="multilevel"/>
    <w:tmpl w:val="84505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CD022F"/>
    <w:multiLevelType w:val="multilevel"/>
    <w:tmpl w:val="ED3A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F32268"/>
    <w:multiLevelType w:val="multilevel"/>
    <w:tmpl w:val="5C129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A16A0F"/>
    <w:multiLevelType w:val="multilevel"/>
    <w:tmpl w:val="1AB4B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EF3B46"/>
    <w:multiLevelType w:val="multilevel"/>
    <w:tmpl w:val="7A348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CA5F44"/>
    <w:multiLevelType w:val="multilevel"/>
    <w:tmpl w:val="0082D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3D33F8"/>
    <w:multiLevelType w:val="multilevel"/>
    <w:tmpl w:val="D34A4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9E68F2"/>
    <w:multiLevelType w:val="multilevel"/>
    <w:tmpl w:val="CD0C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8F7C1B"/>
    <w:multiLevelType w:val="multilevel"/>
    <w:tmpl w:val="E888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5C522F"/>
    <w:multiLevelType w:val="multilevel"/>
    <w:tmpl w:val="290AD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D463C7"/>
    <w:multiLevelType w:val="multilevel"/>
    <w:tmpl w:val="1B1C6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DE632A"/>
    <w:multiLevelType w:val="multilevel"/>
    <w:tmpl w:val="0A5C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ED3842"/>
    <w:multiLevelType w:val="multilevel"/>
    <w:tmpl w:val="FFE0C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B61182"/>
    <w:multiLevelType w:val="multilevel"/>
    <w:tmpl w:val="B8729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3E4F27"/>
    <w:multiLevelType w:val="multilevel"/>
    <w:tmpl w:val="B7305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5B41B6"/>
    <w:multiLevelType w:val="multilevel"/>
    <w:tmpl w:val="48B2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FA4101"/>
    <w:multiLevelType w:val="multilevel"/>
    <w:tmpl w:val="27066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85206B"/>
    <w:multiLevelType w:val="multilevel"/>
    <w:tmpl w:val="DA7E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630C36"/>
    <w:multiLevelType w:val="multilevel"/>
    <w:tmpl w:val="35266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DC198C"/>
    <w:multiLevelType w:val="multilevel"/>
    <w:tmpl w:val="9664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0E2A8A"/>
    <w:multiLevelType w:val="multilevel"/>
    <w:tmpl w:val="40101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A82E32"/>
    <w:multiLevelType w:val="multilevel"/>
    <w:tmpl w:val="BE961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4993768">
    <w:abstractNumId w:val="22"/>
  </w:num>
  <w:num w:numId="2" w16cid:durableId="1827821444">
    <w:abstractNumId w:val="31"/>
  </w:num>
  <w:num w:numId="3" w16cid:durableId="1303970861">
    <w:abstractNumId w:val="20"/>
  </w:num>
  <w:num w:numId="4" w16cid:durableId="66657876">
    <w:abstractNumId w:val="38"/>
  </w:num>
  <w:num w:numId="5" w16cid:durableId="1389038658">
    <w:abstractNumId w:val="25"/>
  </w:num>
  <w:num w:numId="6" w16cid:durableId="1755320786">
    <w:abstractNumId w:val="37"/>
  </w:num>
  <w:num w:numId="7" w16cid:durableId="1957833316">
    <w:abstractNumId w:val="30"/>
  </w:num>
  <w:num w:numId="8" w16cid:durableId="738140992">
    <w:abstractNumId w:val="4"/>
  </w:num>
  <w:num w:numId="9" w16cid:durableId="1645961113">
    <w:abstractNumId w:val="1"/>
  </w:num>
  <w:num w:numId="10" w16cid:durableId="120803040">
    <w:abstractNumId w:val="28"/>
  </w:num>
  <w:num w:numId="11" w16cid:durableId="1457337161">
    <w:abstractNumId w:val="21"/>
  </w:num>
  <w:num w:numId="12" w16cid:durableId="667947936">
    <w:abstractNumId w:val="15"/>
  </w:num>
  <w:num w:numId="13" w16cid:durableId="1708529190">
    <w:abstractNumId w:val="16"/>
  </w:num>
  <w:num w:numId="14" w16cid:durableId="89662610">
    <w:abstractNumId w:val="2"/>
  </w:num>
  <w:num w:numId="15" w16cid:durableId="792866222">
    <w:abstractNumId w:val="14"/>
  </w:num>
  <w:num w:numId="16" w16cid:durableId="1077245005">
    <w:abstractNumId w:val="17"/>
  </w:num>
  <w:num w:numId="17" w16cid:durableId="138571657">
    <w:abstractNumId w:val="3"/>
  </w:num>
  <w:num w:numId="18" w16cid:durableId="272789079">
    <w:abstractNumId w:val="19"/>
  </w:num>
  <w:num w:numId="19" w16cid:durableId="1678773223">
    <w:abstractNumId w:val="32"/>
  </w:num>
  <w:num w:numId="20" w16cid:durableId="316110110">
    <w:abstractNumId w:val="33"/>
  </w:num>
  <w:num w:numId="21" w16cid:durableId="1372609589">
    <w:abstractNumId w:val="6"/>
  </w:num>
  <w:num w:numId="22" w16cid:durableId="2779898">
    <w:abstractNumId w:val="18"/>
  </w:num>
  <w:num w:numId="23" w16cid:durableId="1891112456">
    <w:abstractNumId w:val="26"/>
  </w:num>
  <w:num w:numId="24" w16cid:durableId="1748260357">
    <w:abstractNumId w:val="5"/>
  </w:num>
  <w:num w:numId="25" w16cid:durableId="1435058651">
    <w:abstractNumId w:val="27"/>
  </w:num>
  <w:num w:numId="26" w16cid:durableId="1355810536">
    <w:abstractNumId w:val="24"/>
  </w:num>
  <w:num w:numId="27" w16cid:durableId="845361198">
    <w:abstractNumId w:val="13"/>
  </w:num>
  <w:num w:numId="28" w16cid:durableId="1238441041">
    <w:abstractNumId w:val="35"/>
  </w:num>
  <w:num w:numId="29" w16cid:durableId="353504426">
    <w:abstractNumId w:val="11"/>
  </w:num>
  <w:num w:numId="30" w16cid:durableId="909770903">
    <w:abstractNumId w:val="42"/>
  </w:num>
  <w:num w:numId="31" w16cid:durableId="306128171">
    <w:abstractNumId w:val="29"/>
  </w:num>
  <w:num w:numId="32" w16cid:durableId="303434253">
    <w:abstractNumId w:val="10"/>
  </w:num>
  <w:num w:numId="33" w16cid:durableId="1430276018">
    <w:abstractNumId w:val="9"/>
  </w:num>
  <w:num w:numId="34" w16cid:durableId="154880931">
    <w:abstractNumId w:val="41"/>
  </w:num>
  <w:num w:numId="35" w16cid:durableId="1618683664">
    <w:abstractNumId w:val="36"/>
  </w:num>
  <w:num w:numId="36" w16cid:durableId="1499884756">
    <w:abstractNumId w:val="0"/>
  </w:num>
  <w:num w:numId="37" w16cid:durableId="325862694">
    <w:abstractNumId w:val="7"/>
  </w:num>
  <w:num w:numId="38" w16cid:durableId="1809318664">
    <w:abstractNumId w:val="8"/>
  </w:num>
  <w:num w:numId="39" w16cid:durableId="1886528767">
    <w:abstractNumId w:val="40"/>
  </w:num>
  <w:num w:numId="40" w16cid:durableId="378360387">
    <w:abstractNumId w:val="12"/>
  </w:num>
  <w:num w:numId="41" w16cid:durableId="351616572">
    <w:abstractNumId w:val="34"/>
  </w:num>
  <w:num w:numId="42" w16cid:durableId="1222400630">
    <w:abstractNumId w:val="23"/>
  </w:num>
  <w:num w:numId="43" w16cid:durableId="1520780405">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rank Sharpe">
    <w15:presenceInfo w15:providerId="AD" w15:userId="S::l39222594@student.ua92.ac.uk::4f2295a1-4d03-495b-97ce-68da302b88af"/>
  </w15:person>
  <w15:person w15:author="Ngozi Nneke">
    <w15:presenceInfo w15:providerId="AD" w15:userId="S::ngozi.nneke@ua92.ac.uk::b03401a0-6e1e-4964-a9a1-a2187a8d8a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8A7"/>
    <w:rsid w:val="000009AF"/>
    <w:rsid w:val="0000192C"/>
    <w:rsid w:val="000036AD"/>
    <w:rsid w:val="0000383D"/>
    <w:rsid w:val="0000394E"/>
    <w:rsid w:val="0000414D"/>
    <w:rsid w:val="00005C40"/>
    <w:rsid w:val="00005FCF"/>
    <w:rsid w:val="0001001E"/>
    <w:rsid w:val="0001245C"/>
    <w:rsid w:val="000177D0"/>
    <w:rsid w:val="0002024D"/>
    <w:rsid w:val="00021A55"/>
    <w:rsid w:val="00022974"/>
    <w:rsid w:val="000232CB"/>
    <w:rsid w:val="0002347B"/>
    <w:rsid w:val="00025269"/>
    <w:rsid w:val="0002752D"/>
    <w:rsid w:val="0002794D"/>
    <w:rsid w:val="00027A03"/>
    <w:rsid w:val="00027A93"/>
    <w:rsid w:val="00036301"/>
    <w:rsid w:val="00036A56"/>
    <w:rsid w:val="00037D2B"/>
    <w:rsid w:val="00042C93"/>
    <w:rsid w:val="00043642"/>
    <w:rsid w:val="000444E6"/>
    <w:rsid w:val="000457AA"/>
    <w:rsid w:val="00045CDD"/>
    <w:rsid w:val="00045D5C"/>
    <w:rsid w:val="00046B7B"/>
    <w:rsid w:val="000508D0"/>
    <w:rsid w:val="00052D4D"/>
    <w:rsid w:val="000559F6"/>
    <w:rsid w:val="00055C8C"/>
    <w:rsid w:val="00055CAA"/>
    <w:rsid w:val="000566F0"/>
    <w:rsid w:val="0006023D"/>
    <w:rsid w:val="00063266"/>
    <w:rsid w:val="00063CAD"/>
    <w:rsid w:val="00063D74"/>
    <w:rsid w:val="00071AAA"/>
    <w:rsid w:val="000728F9"/>
    <w:rsid w:val="00073F3E"/>
    <w:rsid w:val="00081A93"/>
    <w:rsid w:val="000830C5"/>
    <w:rsid w:val="000837F8"/>
    <w:rsid w:val="00083AD8"/>
    <w:rsid w:val="00083D27"/>
    <w:rsid w:val="0008403D"/>
    <w:rsid w:val="00084225"/>
    <w:rsid w:val="00086C00"/>
    <w:rsid w:val="00091B5A"/>
    <w:rsid w:val="0009242A"/>
    <w:rsid w:val="00093E93"/>
    <w:rsid w:val="0009535A"/>
    <w:rsid w:val="00095839"/>
    <w:rsid w:val="00096DC0"/>
    <w:rsid w:val="000972FC"/>
    <w:rsid w:val="000A0325"/>
    <w:rsid w:val="000A303E"/>
    <w:rsid w:val="000A4CAE"/>
    <w:rsid w:val="000A5500"/>
    <w:rsid w:val="000A5CC9"/>
    <w:rsid w:val="000B4F16"/>
    <w:rsid w:val="000B4F77"/>
    <w:rsid w:val="000B57AE"/>
    <w:rsid w:val="000B7A47"/>
    <w:rsid w:val="000C17F4"/>
    <w:rsid w:val="000C26BF"/>
    <w:rsid w:val="000C29BC"/>
    <w:rsid w:val="000C2A3F"/>
    <w:rsid w:val="000C2B3F"/>
    <w:rsid w:val="000C3F51"/>
    <w:rsid w:val="000C6EB8"/>
    <w:rsid w:val="000C78F3"/>
    <w:rsid w:val="000C7B73"/>
    <w:rsid w:val="000D039A"/>
    <w:rsid w:val="000D7108"/>
    <w:rsid w:val="000D7F7E"/>
    <w:rsid w:val="000E222A"/>
    <w:rsid w:val="000E3CF4"/>
    <w:rsid w:val="000F052C"/>
    <w:rsid w:val="000F05EB"/>
    <w:rsid w:val="000F0C6C"/>
    <w:rsid w:val="000F0D1D"/>
    <w:rsid w:val="000F3545"/>
    <w:rsid w:val="000F379D"/>
    <w:rsid w:val="000F49E1"/>
    <w:rsid w:val="000F540E"/>
    <w:rsid w:val="000F60E1"/>
    <w:rsid w:val="000F7F2A"/>
    <w:rsid w:val="00101367"/>
    <w:rsid w:val="001013F2"/>
    <w:rsid w:val="00101BD8"/>
    <w:rsid w:val="001027BF"/>
    <w:rsid w:val="001064A3"/>
    <w:rsid w:val="001069E5"/>
    <w:rsid w:val="001148F6"/>
    <w:rsid w:val="001150FB"/>
    <w:rsid w:val="0011744F"/>
    <w:rsid w:val="00117C03"/>
    <w:rsid w:val="00135027"/>
    <w:rsid w:val="001353F1"/>
    <w:rsid w:val="0013595D"/>
    <w:rsid w:val="0013640B"/>
    <w:rsid w:val="001400B3"/>
    <w:rsid w:val="00140335"/>
    <w:rsid w:val="00140718"/>
    <w:rsid w:val="00140993"/>
    <w:rsid w:val="00141ADF"/>
    <w:rsid w:val="001423D8"/>
    <w:rsid w:val="00142856"/>
    <w:rsid w:val="00142E7D"/>
    <w:rsid w:val="00152001"/>
    <w:rsid w:val="00153EAB"/>
    <w:rsid w:val="001553EB"/>
    <w:rsid w:val="001577F5"/>
    <w:rsid w:val="001600E8"/>
    <w:rsid w:val="00160424"/>
    <w:rsid w:val="001629E1"/>
    <w:rsid w:val="00164352"/>
    <w:rsid w:val="001648E1"/>
    <w:rsid w:val="00165CEE"/>
    <w:rsid w:val="001667D1"/>
    <w:rsid w:val="00167DDE"/>
    <w:rsid w:val="00167E24"/>
    <w:rsid w:val="00172891"/>
    <w:rsid w:val="00172E14"/>
    <w:rsid w:val="001737FC"/>
    <w:rsid w:val="00173FC1"/>
    <w:rsid w:val="001744B9"/>
    <w:rsid w:val="001748B9"/>
    <w:rsid w:val="00175DDC"/>
    <w:rsid w:val="00176984"/>
    <w:rsid w:val="001775EF"/>
    <w:rsid w:val="00177F54"/>
    <w:rsid w:val="00180337"/>
    <w:rsid w:val="00183DF4"/>
    <w:rsid w:val="00183E2E"/>
    <w:rsid w:val="001840C3"/>
    <w:rsid w:val="00191117"/>
    <w:rsid w:val="00194903"/>
    <w:rsid w:val="00196636"/>
    <w:rsid w:val="00197FD9"/>
    <w:rsid w:val="001A591E"/>
    <w:rsid w:val="001A5B41"/>
    <w:rsid w:val="001A5FA0"/>
    <w:rsid w:val="001B049E"/>
    <w:rsid w:val="001B154C"/>
    <w:rsid w:val="001B2296"/>
    <w:rsid w:val="001B324A"/>
    <w:rsid w:val="001B50A6"/>
    <w:rsid w:val="001B5AD8"/>
    <w:rsid w:val="001C0777"/>
    <w:rsid w:val="001C095C"/>
    <w:rsid w:val="001C1AC1"/>
    <w:rsid w:val="001C3FD5"/>
    <w:rsid w:val="001C4A00"/>
    <w:rsid w:val="001C5B06"/>
    <w:rsid w:val="001C5B6B"/>
    <w:rsid w:val="001C7106"/>
    <w:rsid w:val="001D1253"/>
    <w:rsid w:val="001D32F6"/>
    <w:rsid w:val="001D35A8"/>
    <w:rsid w:val="001D4001"/>
    <w:rsid w:val="001D4391"/>
    <w:rsid w:val="001D4CA1"/>
    <w:rsid w:val="001D66B2"/>
    <w:rsid w:val="001E20F3"/>
    <w:rsid w:val="001E2A33"/>
    <w:rsid w:val="001E471F"/>
    <w:rsid w:val="001E5E4E"/>
    <w:rsid w:val="001E6EE3"/>
    <w:rsid w:val="001F0771"/>
    <w:rsid w:val="001F0A38"/>
    <w:rsid w:val="001F132C"/>
    <w:rsid w:val="001F5D14"/>
    <w:rsid w:val="001F65E1"/>
    <w:rsid w:val="002003FB"/>
    <w:rsid w:val="00204579"/>
    <w:rsid w:val="00211581"/>
    <w:rsid w:val="00211B3F"/>
    <w:rsid w:val="00213A39"/>
    <w:rsid w:val="002151EF"/>
    <w:rsid w:val="00215283"/>
    <w:rsid w:val="00215BF9"/>
    <w:rsid w:val="00221B1E"/>
    <w:rsid w:val="00222710"/>
    <w:rsid w:val="002251E7"/>
    <w:rsid w:val="00225F7E"/>
    <w:rsid w:val="00226DBF"/>
    <w:rsid w:val="00227420"/>
    <w:rsid w:val="0022773C"/>
    <w:rsid w:val="002313D6"/>
    <w:rsid w:val="002313D7"/>
    <w:rsid w:val="00231DB7"/>
    <w:rsid w:val="00232F3F"/>
    <w:rsid w:val="00235982"/>
    <w:rsid w:val="00241997"/>
    <w:rsid w:val="00244FF2"/>
    <w:rsid w:val="0024634E"/>
    <w:rsid w:val="00246C55"/>
    <w:rsid w:val="00250518"/>
    <w:rsid w:val="002519D4"/>
    <w:rsid w:val="00255212"/>
    <w:rsid w:val="00255B4D"/>
    <w:rsid w:val="002634A4"/>
    <w:rsid w:val="00264E67"/>
    <w:rsid w:val="002651B0"/>
    <w:rsid w:val="0026660A"/>
    <w:rsid w:val="00266949"/>
    <w:rsid w:val="0026747D"/>
    <w:rsid w:val="00270DD6"/>
    <w:rsid w:val="00274B25"/>
    <w:rsid w:val="00275B3B"/>
    <w:rsid w:val="00281E13"/>
    <w:rsid w:val="00284E17"/>
    <w:rsid w:val="00287123"/>
    <w:rsid w:val="002922CB"/>
    <w:rsid w:val="00293053"/>
    <w:rsid w:val="00296D3A"/>
    <w:rsid w:val="002A061A"/>
    <w:rsid w:val="002A1882"/>
    <w:rsid w:val="002A3AC5"/>
    <w:rsid w:val="002A3E2A"/>
    <w:rsid w:val="002A4237"/>
    <w:rsid w:val="002A4B16"/>
    <w:rsid w:val="002A5AA8"/>
    <w:rsid w:val="002A603F"/>
    <w:rsid w:val="002B07D9"/>
    <w:rsid w:val="002B3FEA"/>
    <w:rsid w:val="002B7568"/>
    <w:rsid w:val="002B79CA"/>
    <w:rsid w:val="002C0C56"/>
    <w:rsid w:val="002C177A"/>
    <w:rsid w:val="002C19F5"/>
    <w:rsid w:val="002C7596"/>
    <w:rsid w:val="002D033F"/>
    <w:rsid w:val="002D0618"/>
    <w:rsid w:val="002D1180"/>
    <w:rsid w:val="002D1431"/>
    <w:rsid w:val="002D149E"/>
    <w:rsid w:val="002D17B0"/>
    <w:rsid w:val="002D4328"/>
    <w:rsid w:val="002D504D"/>
    <w:rsid w:val="002D59B2"/>
    <w:rsid w:val="002E04ED"/>
    <w:rsid w:val="002E390E"/>
    <w:rsid w:val="002E3F95"/>
    <w:rsid w:val="002E434E"/>
    <w:rsid w:val="002E45FD"/>
    <w:rsid w:val="002E5F17"/>
    <w:rsid w:val="002E6271"/>
    <w:rsid w:val="002E6509"/>
    <w:rsid w:val="002F0C8D"/>
    <w:rsid w:val="002F1AD7"/>
    <w:rsid w:val="002F4313"/>
    <w:rsid w:val="002F50F0"/>
    <w:rsid w:val="00302C05"/>
    <w:rsid w:val="00303581"/>
    <w:rsid w:val="0030358A"/>
    <w:rsid w:val="00303DF7"/>
    <w:rsid w:val="00304363"/>
    <w:rsid w:val="00306827"/>
    <w:rsid w:val="003068A7"/>
    <w:rsid w:val="00307FDA"/>
    <w:rsid w:val="003105FE"/>
    <w:rsid w:val="00311272"/>
    <w:rsid w:val="00315659"/>
    <w:rsid w:val="003162DF"/>
    <w:rsid w:val="003166AE"/>
    <w:rsid w:val="00317749"/>
    <w:rsid w:val="00323000"/>
    <w:rsid w:val="00323545"/>
    <w:rsid w:val="003235FA"/>
    <w:rsid w:val="00323CAC"/>
    <w:rsid w:val="0032405D"/>
    <w:rsid w:val="00324315"/>
    <w:rsid w:val="00333EC7"/>
    <w:rsid w:val="003348F9"/>
    <w:rsid w:val="0033525C"/>
    <w:rsid w:val="00336108"/>
    <w:rsid w:val="003371A1"/>
    <w:rsid w:val="00337478"/>
    <w:rsid w:val="00340245"/>
    <w:rsid w:val="00341EAC"/>
    <w:rsid w:val="0034315E"/>
    <w:rsid w:val="00343B9E"/>
    <w:rsid w:val="00344AD3"/>
    <w:rsid w:val="003477B8"/>
    <w:rsid w:val="003478F1"/>
    <w:rsid w:val="003614DA"/>
    <w:rsid w:val="00361994"/>
    <w:rsid w:val="00361D92"/>
    <w:rsid w:val="00363629"/>
    <w:rsid w:val="00363787"/>
    <w:rsid w:val="00363E62"/>
    <w:rsid w:val="00364BA9"/>
    <w:rsid w:val="003651ED"/>
    <w:rsid w:val="0036628C"/>
    <w:rsid w:val="00366530"/>
    <w:rsid w:val="00367049"/>
    <w:rsid w:val="00367661"/>
    <w:rsid w:val="00367F8A"/>
    <w:rsid w:val="003723FB"/>
    <w:rsid w:val="0037330A"/>
    <w:rsid w:val="00380D8A"/>
    <w:rsid w:val="003810D3"/>
    <w:rsid w:val="003871B4"/>
    <w:rsid w:val="003901C9"/>
    <w:rsid w:val="00392A79"/>
    <w:rsid w:val="00395414"/>
    <w:rsid w:val="00395DC4"/>
    <w:rsid w:val="00396A3C"/>
    <w:rsid w:val="0039795C"/>
    <w:rsid w:val="003A0BAE"/>
    <w:rsid w:val="003A3A55"/>
    <w:rsid w:val="003A3CD2"/>
    <w:rsid w:val="003A5322"/>
    <w:rsid w:val="003A7EA2"/>
    <w:rsid w:val="003B0654"/>
    <w:rsid w:val="003B28B7"/>
    <w:rsid w:val="003B2EC2"/>
    <w:rsid w:val="003B3EDC"/>
    <w:rsid w:val="003B4AC4"/>
    <w:rsid w:val="003B4D48"/>
    <w:rsid w:val="003C4749"/>
    <w:rsid w:val="003C7C47"/>
    <w:rsid w:val="003D2E4D"/>
    <w:rsid w:val="003D3B38"/>
    <w:rsid w:val="003D64F5"/>
    <w:rsid w:val="003D735C"/>
    <w:rsid w:val="003D741A"/>
    <w:rsid w:val="003E074A"/>
    <w:rsid w:val="003E0B9E"/>
    <w:rsid w:val="003E1A89"/>
    <w:rsid w:val="003E34A4"/>
    <w:rsid w:val="003E3D53"/>
    <w:rsid w:val="003E7457"/>
    <w:rsid w:val="003F2671"/>
    <w:rsid w:val="003F3999"/>
    <w:rsid w:val="003F48F6"/>
    <w:rsid w:val="003F5145"/>
    <w:rsid w:val="003F54D6"/>
    <w:rsid w:val="003F5559"/>
    <w:rsid w:val="00402250"/>
    <w:rsid w:val="00402D4F"/>
    <w:rsid w:val="004072BC"/>
    <w:rsid w:val="00407CE9"/>
    <w:rsid w:val="00410416"/>
    <w:rsid w:val="00410F58"/>
    <w:rsid w:val="004139DB"/>
    <w:rsid w:val="00416F8B"/>
    <w:rsid w:val="00417BAB"/>
    <w:rsid w:val="00420CE0"/>
    <w:rsid w:val="004229B2"/>
    <w:rsid w:val="0043047B"/>
    <w:rsid w:val="00433BBB"/>
    <w:rsid w:val="0043453B"/>
    <w:rsid w:val="0043493D"/>
    <w:rsid w:val="004370C8"/>
    <w:rsid w:val="004372B1"/>
    <w:rsid w:val="004373E6"/>
    <w:rsid w:val="00437953"/>
    <w:rsid w:val="0044081F"/>
    <w:rsid w:val="004411DD"/>
    <w:rsid w:val="00442606"/>
    <w:rsid w:val="00443207"/>
    <w:rsid w:val="00443328"/>
    <w:rsid w:val="00443C1F"/>
    <w:rsid w:val="00447BD8"/>
    <w:rsid w:val="0045110A"/>
    <w:rsid w:val="0045441A"/>
    <w:rsid w:val="00454696"/>
    <w:rsid w:val="00454F03"/>
    <w:rsid w:val="004563C9"/>
    <w:rsid w:val="004571F6"/>
    <w:rsid w:val="0045725E"/>
    <w:rsid w:val="00460083"/>
    <w:rsid w:val="0046137A"/>
    <w:rsid w:val="00463206"/>
    <w:rsid w:val="00463AD5"/>
    <w:rsid w:val="00464429"/>
    <w:rsid w:val="00465EF8"/>
    <w:rsid w:val="00470327"/>
    <w:rsid w:val="004743BF"/>
    <w:rsid w:val="00475A81"/>
    <w:rsid w:val="00476339"/>
    <w:rsid w:val="004764D7"/>
    <w:rsid w:val="00481E97"/>
    <w:rsid w:val="00484527"/>
    <w:rsid w:val="0048461C"/>
    <w:rsid w:val="004871ED"/>
    <w:rsid w:val="0048781D"/>
    <w:rsid w:val="004928B3"/>
    <w:rsid w:val="004934CC"/>
    <w:rsid w:val="00493B96"/>
    <w:rsid w:val="00495523"/>
    <w:rsid w:val="004A5136"/>
    <w:rsid w:val="004B064A"/>
    <w:rsid w:val="004B1505"/>
    <w:rsid w:val="004B2CC6"/>
    <w:rsid w:val="004B5934"/>
    <w:rsid w:val="004C140D"/>
    <w:rsid w:val="004C5856"/>
    <w:rsid w:val="004D14F9"/>
    <w:rsid w:val="004D1A0A"/>
    <w:rsid w:val="004D3C5E"/>
    <w:rsid w:val="004D3EFA"/>
    <w:rsid w:val="004D64FC"/>
    <w:rsid w:val="004E2BD3"/>
    <w:rsid w:val="004E2C49"/>
    <w:rsid w:val="004E663A"/>
    <w:rsid w:val="004F14F0"/>
    <w:rsid w:val="004F1ACC"/>
    <w:rsid w:val="004F37F6"/>
    <w:rsid w:val="004F39CA"/>
    <w:rsid w:val="004F7F7A"/>
    <w:rsid w:val="00500643"/>
    <w:rsid w:val="00502F6D"/>
    <w:rsid w:val="0050554D"/>
    <w:rsid w:val="0051258A"/>
    <w:rsid w:val="00513215"/>
    <w:rsid w:val="0051412A"/>
    <w:rsid w:val="005144E3"/>
    <w:rsid w:val="00516EC2"/>
    <w:rsid w:val="00517C60"/>
    <w:rsid w:val="0052026A"/>
    <w:rsid w:val="00521717"/>
    <w:rsid w:val="0052748B"/>
    <w:rsid w:val="00527583"/>
    <w:rsid w:val="0053037D"/>
    <w:rsid w:val="0053038B"/>
    <w:rsid w:val="00531A2F"/>
    <w:rsid w:val="005362E5"/>
    <w:rsid w:val="00536D0A"/>
    <w:rsid w:val="005407F1"/>
    <w:rsid w:val="00542539"/>
    <w:rsid w:val="00547A2D"/>
    <w:rsid w:val="00550D3F"/>
    <w:rsid w:val="00552F85"/>
    <w:rsid w:val="00556941"/>
    <w:rsid w:val="005628F2"/>
    <w:rsid w:val="005662FE"/>
    <w:rsid w:val="00566B5A"/>
    <w:rsid w:val="00566DA4"/>
    <w:rsid w:val="00572351"/>
    <w:rsid w:val="005738D8"/>
    <w:rsid w:val="00574308"/>
    <w:rsid w:val="00580790"/>
    <w:rsid w:val="00581BCD"/>
    <w:rsid w:val="00581EEA"/>
    <w:rsid w:val="00584525"/>
    <w:rsid w:val="00591AB2"/>
    <w:rsid w:val="00591C6E"/>
    <w:rsid w:val="005969D7"/>
    <w:rsid w:val="005A106F"/>
    <w:rsid w:val="005A407C"/>
    <w:rsid w:val="005A433A"/>
    <w:rsid w:val="005A5A42"/>
    <w:rsid w:val="005A5CAC"/>
    <w:rsid w:val="005A5D08"/>
    <w:rsid w:val="005B0763"/>
    <w:rsid w:val="005B2546"/>
    <w:rsid w:val="005B2EAF"/>
    <w:rsid w:val="005B4AE3"/>
    <w:rsid w:val="005B5301"/>
    <w:rsid w:val="005B5F2B"/>
    <w:rsid w:val="005B674F"/>
    <w:rsid w:val="005B6F30"/>
    <w:rsid w:val="005B732A"/>
    <w:rsid w:val="005B743C"/>
    <w:rsid w:val="005B7576"/>
    <w:rsid w:val="005C00D2"/>
    <w:rsid w:val="005C0A42"/>
    <w:rsid w:val="005C161C"/>
    <w:rsid w:val="005C1C4A"/>
    <w:rsid w:val="005C3A4A"/>
    <w:rsid w:val="005C58BA"/>
    <w:rsid w:val="005C6695"/>
    <w:rsid w:val="005C6ACE"/>
    <w:rsid w:val="005D1B76"/>
    <w:rsid w:val="005D53B2"/>
    <w:rsid w:val="005E0DE9"/>
    <w:rsid w:val="005E13EB"/>
    <w:rsid w:val="005E1691"/>
    <w:rsid w:val="005E377E"/>
    <w:rsid w:val="005E5937"/>
    <w:rsid w:val="005E5F81"/>
    <w:rsid w:val="005E6688"/>
    <w:rsid w:val="005E69CA"/>
    <w:rsid w:val="005F1014"/>
    <w:rsid w:val="005F7010"/>
    <w:rsid w:val="006056B6"/>
    <w:rsid w:val="006066B9"/>
    <w:rsid w:val="00606A55"/>
    <w:rsid w:val="00611726"/>
    <w:rsid w:val="00613394"/>
    <w:rsid w:val="00613953"/>
    <w:rsid w:val="00616AEA"/>
    <w:rsid w:val="00616D40"/>
    <w:rsid w:val="00617302"/>
    <w:rsid w:val="0062073F"/>
    <w:rsid w:val="00624E9C"/>
    <w:rsid w:val="00625636"/>
    <w:rsid w:val="00626320"/>
    <w:rsid w:val="00626817"/>
    <w:rsid w:val="0062686D"/>
    <w:rsid w:val="00636A88"/>
    <w:rsid w:val="00637E62"/>
    <w:rsid w:val="00641B4A"/>
    <w:rsid w:val="00641D5D"/>
    <w:rsid w:val="006428BE"/>
    <w:rsid w:val="00645903"/>
    <w:rsid w:val="00646FD2"/>
    <w:rsid w:val="006474E7"/>
    <w:rsid w:val="006521C2"/>
    <w:rsid w:val="00653D48"/>
    <w:rsid w:val="00654D63"/>
    <w:rsid w:val="00656D79"/>
    <w:rsid w:val="00657EB0"/>
    <w:rsid w:val="00660F50"/>
    <w:rsid w:val="0066194C"/>
    <w:rsid w:val="00661DCA"/>
    <w:rsid w:val="0066283E"/>
    <w:rsid w:val="00663A95"/>
    <w:rsid w:val="00663DDE"/>
    <w:rsid w:val="00664350"/>
    <w:rsid w:val="00664C65"/>
    <w:rsid w:val="006650F3"/>
    <w:rsid w:val="006654EE"/>
    <w:rsid w:val="00667181"/>
    <w:rsid w:val="006671BB"/>
    <w:rsid w:val="00670386"/>
    <w:rsid w:val="00672F1F"/>
    <w:rsid w:val="006767CC"/>
    <w:rsid w:val="00676C26"/>
    <w:rsid w:val="00677B9E"/>
    <w:rsid w:val="006808AA"/>
    <w:rsid w:val="00682359"/>
    <w:rsid w:val="006864ED"/>
    <w:rsid w:val="006866E0"/>
    <w:rsid w:val="006903F9"/>
    <w:rsid w:val="00691D51"/>
    <w:rsid w:val="00694773"/>
    <w:rsid w:val="006956BB"/>
    <w:rsid w:val="006956BE"/>
    <w:rsid w:val="006A02A5"/>
    <w:rsid w:val="006A1AF7"/>
    <w:rsid w:val="006A3443"/>
    <w:rsid w:val="006A3C9C"/>
    <w:rsid w:val="006A6CDC"/>
    <w:rsid w:val="006B1EE9"/>
    <w:rsid w:val="006B212B"/>
    <w:rsid w:val="006B4920"/>
    <w:rsid w:val="006B5076"/>
    <w:rsid w:val="006B5F65"/>
    <w:rsid w:val="006BBCC4"/>
    <w:rsid w:val="006C0D4D"/>
    <w:rsid w:val="006C180E"/>
    <w:rsid w:val="006C1E36"/>
    <w:rsid w:val="006C430B"/>
    <w:rsid w:val="006C4F89"/>
    <w:rsid w:val="006C6CB2"/>
    <w:rsid w:val="006C6F62"/>
    <w:rsid w:val="006C7DB2"/>
    <w:rsid w:val="006D0267"/>
    <w:rsid w:val="006D1764"/>
    <w:rsid w:val="006D17E5"/>
    <w:rsid w:val="006D2286"/>
    <w:rsid w:val="006D3027"/>
    <w:rsid w:val="006D4D36"/>
    <w:rsid w:val="006D5700"/>
    <w:rsid w:val="006D6A58"/>
    <w:rsid w:val="006D79E0"/>
    <w:rsid w:val="006D7FFE"/>
    <w:rsid w:val="006E428E"/>
    <w:rsid w:val="006E442E"/>
    <w:rsid w:val="006E4BC4"/>
    <w:rsid w:val="006E54A7"/>
    <w:rsid w:val="006E584B"/>
    <w:rsid w:val="006E7E97"/>
    <w:rsid w:val="006F1A85"/>
    <w:rsid w:val="006F40F4"/>
    <w:rsid w:val="006F4F8A"/>
    <w:rsid w:val="006F6299"/>
    <w:rsid w:val="007014E5"/>
    <w:rsid w:val="00702AA3"/>
    <w:rsid w:val="00704CAC"/>
    <w:rsid w:val="00705487"/>
    <w:rsid w:val="00705590"/>
    <w:rsid w:val="00710CCC"/>
    <w:rsid w:val="0071355B"/>
    <w:rsid w:val="007140EE"/>
    <w:rsid w:val="00715D59"/>
    <w:rsid w:val="00721030"/>
    <w:rsid w:val="00726EE6"/>
    <w:rsid w:val="0073051E"/>
    <w:rsid w:val="00730F5E"/>
    <w:rsid w:val="0073240A"/>
    <w:rsid w:val="00732C35"/>
    <w:rsid w:val="00732E2E"/>
    <w:rsid w:val="00734A00"/>
    <w:rsid w:val="00734AD9"/>
    <w:rsid w:val="0073547A"/>
    <w:rsid w:val="00736131"/>
    <w:rsid w:val="007365AB"/>
    <w:rsid w:val="007371AA"/>
    <w:rsid w:val="0073785B"/>
    <w:rsid w:val="00737EF5"/>
    <w:rsid w:val="007406C3"/>
    <w:rsid w:val="007406F6"/>
    <w:rsid w:val="00743CD6"/>
    <w:rsid w:val="00752547"/>
    <w:rsid w:val="00752908"/>
    <w:rsid w:val="0075511E"/>
    <w:rsid w:val="007576B9"/>
    <w:rsid w:val="007604D4"/>
    <w:rsid w:val="00761910"/>
    <w:rsid w:val="00761B8D"/>
    <w:rsid w:val="00762ACE"/>
    <w:rsid w:val="00763328"/>
    <w:rsid w:val="00766D80"/>
    <w:rsid w:val="00767CAD"/>
    <w:rsid w:val="007707E2"/>
    <w:rsid w:val="00770CED"/>
    <w:rsid w:val="00772011"/>
    <w:rsid w:val="0077249A"/>
    <w:rsid w:val="00777123"/>
    <w:rsid w:val="00777379"/>
    <w:rsid w:val="0077778F"/>
    <w:rsid w:val="00777A8F"/>
    <w:rsid w:val="00780844"/>
    <w:rsid w:val="00780933"/>
    <w:rsid w:val="00780D74"/>
    <w:rsid w:val="00780E39"/>
    <w:rsid w:val="0078102E"/>
    <w:rsid w:val="00781853"/>
    <w:rsid w:val="00781C5B"/>
    <w:rsid w:val="00782899"/>
    <w:rsid w:val="00782B10"/>
    <w:rsid w:val="00784DB4"/>
    <w:rsid w:val="00785D47"/>
    <w:rsid w:val="00787478"/>
    <w:rsid w:val="00787EAA"/>
    <w:rsid w:val="00790ED8"/>
    <w:rsid w:val="007925E0"/>
    <w:rsid w:val="007926EE"/>
    <w:rsid w:val="00793F18"/>
    <w:rsid w:val="00794160"/>
    <w:rsid w:val="0079611B"/>
    <w:rsid w:val="007A05C6"/>
    <w:rsid w:val="007A1836"/>
    <w:rsid w:val="007A1EA9"/>
    <w:rsid w:val="007A42DB"/>
    <w:rsid w:val="007A5787"/>
    <w:rsid w:val="007A5AA4"/>
    <w:rsid w:val="007A7DA3"/>
    <w:rsid w:val="007B095B"/>
    <w:rsid w:val="007B0D71"/>
    <w:rsid w:val="007B364E"/>
    <w:rsid w:val="007B6C5F"/>
    <w:rsid w:val="007B7336"/>
    <w:rsid w:val="007B7F8B"/>
    <w:rsid w:val="007C0120"/>
    <w:rsid w:val="007C052F"/>
    <w:rsid w:val="007C0BB8"/>
    <w:rsid w:val="007C3635"/>
    <w:rsid w:val="007C37A5"/>
    <w:rsid w:val="007C413C"/>
    <w:rsid w:val="007C666F"/>
    <w:rsid w:val="007D117B"/>
    <w:rsid w:val="007D1546"/>
    <w:rsid w:val="007D485B"/>
    <w:rsid w:val="007D5008"/>
    <w:rsid w:val="007D577A"/>
    <w:rsid w:val="007E105D"/>
    <w:rsid w:val="007E2690"/>
    <w:rsid w:val="007E6EA0"/>
    <w:rsid w:val="007E73E6"/>
    <w:rsid w:val="007E753E"/>
    <w:rsid w:val="007F0AED"/>
    <w:rsid w:val="007F2B22"/>
    <w:rsid w:val="007F2E82"/>
    <w:rsid w:val="007F360C"/>
    <w:rsid w:val="007F53E9"/>
    <w:rsid w:val="007F59DA"/>
    <w:rsid w:val="007F7E7C"/>
    <w:rsid w:val="00801FC3"/>
    <w:rsid w:val="00804073"/>
    <w:rsid w:val="008043F7"/>
    <w:rsid w:val="00805386"/>
    <w:rsid w:val="008064DD"/>
    <w:rsid w:val="00811A61"/>
    <w:rsid w:val="00811C94"/>
    <w:rsid w:val="00812D28"/>
    <w:rsid w:val="00813B3E"/>
    <w:rsid w:val="008178B0"/>
    <w:rsid w:val="00817CE7"/>
    <w:rsid w:val="00817F35"/>
    <w:rsid w:val="008228B9"/>
    <w:rsid w:val="00823A43"/>
    <w:rsid w:val="00824D1D"/>
    <w:rsid w:val="00825438"/>
    <w:rsid w:val="00827427"/>
    <w:rsid w:val="0082789C"/>
    <w:rsid w:val="00831ABB"/>
    <w:rsid w:val="00837118"/>
    <w:rsid w:val="00837147"/>
    <w:rsid w:val="0084028E"/>
    <w:rsid w:val="00842A83"/>
    <w:rsid w:val="00850B83"/>
    <w:rsid w:val="008549A2"/>
    <w:rsid w:val="008563F7"/>
    <w:rsid w:val="008578B1"/>
    <w:rsid w:val="00861EC9"/>
    <w:rsid w:val="0086249D"/>
    <w:rsid w:val="00862BE1"/>
    <w:rsid w:val="00865570"/>
    <w:rsid w:val="008708C2"/>
    <w:rsid w:val="008723D5"/>
    <w:rsid w:val="008736BB"/>
    <w:rsid w:val="0087651F"/>
    <w:rsid w:val="008805BD"/>
    <w:rsid w:val="00880CDC"/>
    <w:rsid w:val="00884479"/>
    <w:rsid w:val="00884B3B"/>
    <w:rsid w:val="0088538A"/>
    <w:rsid w:val="0088676F"/>
    <w:rsid w:val="00893CDA"/>
    <w:rsid w:val="00895A02"/>
    <w:rsid w:val="0089615E"/>
    <w:rsid w:val="008976E6"/>
    <w:rsid w:val="008A0449"/>
    <w:rsid w:val="008A0B06"/>
    <w:rsid w:val="008A3700"/>
    <w:rsid w:val="008A43D3"/>
    <w:rsid w:val="008B1DEB"/>
    <w:rsid w:val="008B215D"/>
    <w:rsid w:val="008B41D6"/>
    <w:rsid w:val="008B5E5E"/>
    <w:rsid w:val="008B7CEF"/>
    <w:rsid w:val="008C241C"/>
    <w:rsid w:val="008C44A6"/>
    <w:rsid w:val="008C5255"/>
    <w:rsid w:val="008C7D35"/>
    <w:rsid w:val="008D0921"/>
    <w:rsid w:val="008D40A5"/>
    <w:rsid w:val="008D7ABA"/>
    <w:rsid w:val="008E46A5"/>
    <w:rsid w:val="008E510E"/>
    <w:rsid w:val="008E5C2E"/>
    <w:rsid w:val="008E7045"/>
    <w:rsid w:val="008E7B4B"/>
    <w:rsid w:val="008F07FF"/>
    <w:rsid w:val="008F2898"/>
    <w:rsid w:val="008F2A42"/>
    <w:rsid w:val="008F35AB"/>
    <w:rsid w:val="008F5638"/>
    <w:rsid w:val="008F6554"/>
    <w:rsid w:val="008F7978"/>
    <w:rsid w:val="009033E9"/>
    <w:rsid w:val="0090356F"/>
    <w:rsid w:val="0090480C"/>
    <w:rsid w:val="009049D9"/>
    <w:rsid w:val="009142EE"/>
    <w:rsid w:val="00920E3E"/>
    <w:rsid w:val="009211F4"/>
    <w:rsid w:val="009214E1"/>
    <w:rsid w:val="00924E21"/>
    <w:rsid w:val="00930745"/>
    <w:rsid w:val="0093183B"/>
    <w:rsid w:val="00931BF4"/>
    <w:rsid w:val="0093333E"/>
    <w:rsid w:val="00935AE4"/>
    <w:rsid w:val="00935FDA"/>
    <w:rsid w:val="00941038"/>
    <w:rsid w:val="00950B61"/>
    <w:rsid w:val="0095117C"/>
    <w:rsid w:val="00952522"/>
    <w:rsid w:val="00952AEA"/>
    <w:rsid w:val="00953BC4"/>
    <w:rsid w:val="00956A19"/>
    <w:rsid w:val="00962610"/>
    <w:rsid w:val="0096529C"/>
    <w:rsid w:val="00967A8B"/>
    <w:rsid w:val="00970EA8"/>
    <w:rsid w:val="00971C96"/>
    <w:rsid w:val="009723D8"/>
    <w:rsid w:val="00973AEC"/>
    <w:rsid w:val="009753C9"/>
    <w:rsid w:val="00975A2B"/>
    <w:rsid w:val="009761A5"/>
    <w:rsid w:val="009779D3"/>
    <w:rsid w:val="00980C7D"/>
    <w:rsid w:val="00981F7E"/>
    <w:rsid w:val="00982338"/>
    <w:rsid w:val="00985286"/>
    <w:rsid w:val="00985B90"/>
    <w:rsid w:val="0098651B"/>
    <w:rsid w:val="00986B53"/>
    <w:rsid w:val="009878FA"/>
    <w:rsid w:val="00990F2D"/>
    <w:rsid w:val="00991517"/>
    <w:rsid w:val="009933E0"/>
    <w:rsid w:val="00996DAA"/>
    <w:rsid w:val="009970B4"/>
    <w:rsid w:val="009A0722"/>
    <w:rsid w:val="009A091E"/>
    <w:rsid w:val="009A09A0"/>
    <w:rsid w:val="009A1E86"/>
    <w:rsid w:val="009A342F"/>
    <w:rsid w:val="009A5806"/>
    <w:rsid w:val="009A786A"/>
    <w:rsid w:val="009B2EF8"/>
    <w:rsid w:val="009B41C8"/>
    <w:rsid w:val="009B46C3"/>
    <w:rsid w:val="009B49D5"/>
    <w:rsid w:val="009C5FAC"/>
    <w:rsid w:val="009C6490"/>
    <w:rsid w:val="009C6786"/>
    <w:rsid w:val="009C6987"/>
    <w:rsid w:val="009C6DD7"/>
    <w:rsid w:val="009D02A7"/>
    <w:rsid w:val="009D1B6E"/>
    <w:rsid w:val="009D1B97"/>
    <w:rsid w:val="009D2163"/>
    <w:rsid w:val="009D2E5A"/>
    <w:rsid w:val="009D6027"/>
    <w:rsid w:val="009D724B"/>
    <w:rsid w:val="009D7416"/>
    <w:rsid w:val="009E00DB"/>
    <w:rsid w:val="009E0220"/>
    <w:rsid w:val="009E3172"/>
    <w:rsid w:val="009E34BD"/>
    <w:rsid w:val="009E39CA"/>
    <w:rsid w:val="009E5967"/>
    <w:rsid w:val="009E7B51"/>
    <w:rsid w:val="009E7F6E"/>
    <w:rsid w:val="009F36A2"/>
    <w:rsid w:val="009F47D4"/>
    <w:rsid w:val="009F7504"/>
    <w:rsid w:val="00A03AC6"/>
    <w:rsid w:val="00A03FBE"/>
    <w:rsid w:val="00A04F88"/>
    <w:rsid w:val="00A13F87"/>
    <w:rsid w:val="00A1446F"/>
    <w:rsid w:val="00A14D94"/>
    <w:rsid w:val="00A16FFC"/>
    <w:rsid w:val="00A232DC"/>
    <w:rsid w:val="00A2624D"/>
    <w:rsid w:val="00A3251B"/>
    <w:rsid w:val="00A335AF"/>
    <w:rsid w:val="00A33BB8"/>
    <w:rsid w:val="00A34474"/>
    <w:rsid w:val="00A34697"/>
    <w:rsid w:val="00A37872"/>
    <w:rsid w:val="00A428F3"/>
    <w:rsid w:val="00A44D1B"/>
    <w:rsid w:val="00A45079"/>
    <w:rsid w:val="00A45501"/>
    <w:rsid w:val="00A46DA6"/>
    <w:rsid w:val="00A51C0F"/>
    <w:rsid w:val="00A521FF"/>
    <w:rsid w:val="00A53844"/>
    <w:rsid w:val="00A60CE3"/>
    <w:rsid w:val="00A67B4C"/>
    <w:rsid w:val="00A67B80"/>
    <w:rsid w:val="00A7226D"/>
    <w:rsid w:val="00A738FB"/>
    <w:rsid w:val="00A749C7"/>
    <w:rsid w:val="00A75228"/>
    <w:rsid w:val="00A75831"/>
    <w:rsid w:val="00A807B9"/>
    <w:rsid w:val="00A81DF3"/>
    <w:rsid w:val="00A83432"/>
    <w:rsid w:val="00A83F9C"/>
    <w:rsid w:val="00A85D1E"/>
    <w:rsid w:val="00A90AF1"/>
    <w:rsid w:val="00A92242"/>
    <w:rsid w:val="00A94230"/>
    <w:rsid w:val="00A956A9"/>
    <w:rsid w:val="00AA043B"/>
    <w:rsid w:val="00AA0E6A"/>
    <w:rsid w:val="00AA7A99"/>
    <w:rsid w:val="00AB069E"/>
    <w:rsid w:val="00AB0BB1"/>
    <w:rsid w:val="00AB5AC8"/>
    <w:rsid w:val="00AB5E56"/>
    <w:rsid w:val="00AB6E39"/>
    <w:rsid w:val="00AC2867"/>
    <w:rsid w:val="00AC2AAD"/>
    <w:rsid w:val="00AC5117"/>
    <w:rsid w:val="00AC6E53"/>
    <w:rsid w:val="00AC72E8"/>
    <w:rsid w:val="00AC73BC"/>
    <w:rsid w:val="00AC78FF"/>
    <w:rsid w:val="00AC7A98"/>
    <w:rsid w:val="00AD0F58"/>
    <w:rsid w:val="00AD1295"/>
    <w:rsid w:val="00AD12CF"/>
    <w:rsid w:val="00AD1FAF"/>
    <w:rsid w:val="00AD2C39"/>
    <w:rsid w:val="00AD64AD"/>
    <w:rsid w:val="00AD75E8"/>
    <w:rsid w:val="00AD7930"/>
    <w:rsid w:val="00AE1772"/>
    <w:rsid w:val="00AE2A04"/>
    <w:rsid w:val="00AE79A4"/>
    <w:rsid w:val="00AE7E1B"/>
    <w:rsid w:val="00AF093B"/>
    <w:rsid w:val="00AF0B09"/>
    <w:rsid w:val="00AF3585"/>
    <w:rsid w:val="00AF454A"/>
    <w:rsid w:val="00AF49EE"/>
    <w:rsid w:val="00AF4A50"/>
    <w:rsid w:val="00AF6A70"/>
    <w:rsid w:val="00AF7B8D"/>
    <w:rsid w:val="00B00671"/>
    <w:rsid w:val="00B012E6"/>
    <w:rsid w:val="00B023C8"/>
    <w:rsid w:val="00B03F06"/>
    <w:rsid w:val="00B04879"/>
    <w:rsid w:val="00B120C9"/>
    <w:rsid w:val="00B13FE6"/>
    <w:rsid w:val="00B167BC"/>
    <w:rsid w:val="00B2168F"/>
    <w:rsid w:val="00B22A8C"/>
    <w:rsid w:val="00B26C79"/>
    <w:rsid w:val="00B26FE2"/>
    <w:rsid w:val="00B305FB"/>
    <w:rsid w:val="00B3307D"/>
    <w:rsid w:val="00B37879"/>
    <w:rsid w:val="00B37EC5"/>
    <w:rsid w:val="00B4399E"/>
    <w:rsid w:val="00B4524A"/>
    <w:rsid w:val="00B4594D"/>
    <w:rsid w:val="00B45A05"/>
    <w:rsid w:val="00B462CB"/>
    <w:rsid w:val="00B46831"/>
    <w:rsid w:val="00B470BC"/>
    <w:rsid w:val="00B503D1"/>
    <w:rsid w:val="00B50421"/>
    <w:rsid w:val="00B53A64"/>
    <w:rsid w:val="00B53FEE"/>
    <w:rsid w:val="00B559D5"/>
    <w:rsid w:val="00B56360"/>
    <w:rsid w:val="00B60F6C"/>
    <w:rsid w:val="00B62404"/>
    <w:rsid w:val="00B62F4B"/>
    <w:rsid w:val="00B63FD6"/>
    <w:rsid w:val="00B76915"/>
    <w:rsid w:val="00B8215F"/>
    <w:rsid w:val="00B879AB"/>
    <w:rsid w:val="00B91946"/>
    <w:rsid w:val="00B92EE9"/>
    <w:rsid w:val="00B9370F"/>
    <w:rsid w:val="00BA0D7E"/>
    <w:rsid w:val="00BA16D1"/>
    <w:rsid w:val="00BA336A"/>
    <w:rsid w:val="00BA51D2"/>
    <w:rsid w:val="00BB1484"/>
    <w:rsid w:val="00BB32A1"/>
    <w:rsid w:val="00BB34EE"/>
    <w:rsid w:val="00BB432B"/>
    <w:rsid w:val="00BB6AD9"/>
    <w:rsid w:val="00BB7465"/>
    <w:rsid w:val="00BB791B"/>
    <w:rsid w:val="00BC0F7C"/>
    <w:rsid w:val="00BC24CB"/>
    <w:rsid w:val="00BC2707"/>
    <w:rsid w:val="00BC2D5C"/>
    <w:rsid w:val="00BC43E9"/>
    <w:rsid w:val="00BC587F"/>
    <w:rsid w:val="00BC6BFE"/>
    <w:rsid w:val="00BD01BB"/>
    <w:rsid w:val="00BD0691"/>
    <w:rsid w:val="00BD0CEE"/>
    <w:rsid w:val="00BD15D5"/>
    <w:rsid w:val="00BD1794"/>
    <w:rsid w:val="00BD24B6"/>
    <w:rsid w:val="00BD5D60"/>
    <w:rsid w:val="00BD5E26"/>
    <w:rsid w:val="00BE1128"/>
    <w:rsid w:val="00BE36BE"/>
    <w:rsid w:val="00BE3EA3"/>
    <w:rsid w:val="00BE4A06"/>
    <w:rsid w:val="00BE75B8"/>
    <w:rsid w:val="00BF30F3"/>
    <w:rsid w:val="00BF58F7"/>
    <w:rsid w:val="00BF642B"/>
    <w:rsid w:val="00BF7015"/>
    <w:rsid w:val="00C03D3D"/>
    <w:rsid w:val="00C0503F"/>
    <w:rsid w:val="00C05341"/>
    <w:rsid w:val="00C059B7"/>
    <w:rsid w:val="00C12057"/>
    <w:rsid w:val="00C12521"/>
    <w:rsid w:val="00C13275"/>
    <w:rsid w:val="00C14059"/>
    <w:rsid w:val="00C17B29"/>
    <w:rsid w:val="00C21D57"/>
    <w:rsid w:val="00C22441"/>
    <w:rsid w:val="00C245DC"/>
    <w:rsid w:val="00C3040A"/>
    <w:rsid w:val="00C31396"/>
    <w:rsid w:val="00C317A6"/>
    <w:rsid w:val="00C3499D"/>
    <w:rsid w:val="00C35D46"/>
    <w:rsid w:val="00C36295"/>
    <w:rsid w:val="00C4026A"/>
    <w:rsid w:val="00C424CB"/>
    <w:rsid w:val="00C43AE1"/>
    <w:rsid w:val="00C43F72"/>
    <w:rsid w:val="00C4492C"/>
    <w:rsid w:val="00C44A79"/>
    <w:rsid w:val="00C459B0"/>
    <w:rsid w:val="00C50CDD"/>
    <w:rsid w:val="00C532F8"/>
    <w:rsid w:val="00C54970"/>
    <w:rsid w:val="00C55552"/>
    <w:rsid w:val="00C558F8"/>
    <w:rsid w:val="00C5592B"/>
    <w:rsid w:val="00C574E0"/>
    <w:rsid w:val="00C629BD"/>
    <w:rsid w:val="00C638AC"/>
    <w:rsid w:val="00C662BD"/>
    <w:rsid w:val="00C708B8"/>
    <w:rsid w:val="00C7450C"/>
    <w:rsid w:val="00C75F89"/>
    <w:rsid w:val="00C76523"/>
    <w:rsid w:val="00C77009"/>
    <w:rsid w:val="00C801E6"/>
    <w:rsid w:val="00C81AE7"/>
    <w:rsid w:val="00C82043"/>
    <w:rsid w:val="00C828B7"/>
    <w:rsid w:val="00C8451D"/>
    <w:rsid w:val="00C8516B"/>
    <w:rsid w:val="00C90A32"/>
    <w:rsid w:val="00C91167"/>
    <w:rsid w:val="00C9339A"/>
    <w:rsid w:val="00C96A77"/>
    <w:rsid w:val="00C97313"/>
    <w:rsid w:val="00C9750D"/>
    <w:rsid w:val="00CA0B30"/>
    <w:rsid w:val="00CA166C"/>
    <w:rsid w:val="00CA3D59"/>
    <w:rsid w:val="00CA4B3D"/>
    <w:rsid w:val="00CA68A7"/>
    <w:rsid w:val="00CB371D"/>
    <w:rsid w:val="00CB55BF"/>
    <w:rsid w:val="00CB67D9"/>
    <w:rsid w:val="00CB6877"/>
    <w:rsid w:val="00CB6B4B"/>
    <w:rsid w:val="00CC5F03"/>
    <w:rsid w:val="00CC664C"/>
    <w:rsid w:val="00CD02DA"/>
    <w:rsid w:val="00CD18D7"/>
    <w:rsid w:val="00CD2753"/>
    <w:rsid w:val="00CD350D"/>
    <w:rsid w:val="00CD4A00"/>
    <w:rsid w:val="00CD4FCE"/>
    <w:rsid w:val="00CE099D"/>
    <w:rsid w:val="00CE3CF0"/>
    <w:rsid w:val="00CE6DC4"/>
    <w:rsid w:val="00CF2438"/>
    <w:rsid w:val="00CF2BAE"/>
    <w:rsid w:val="00CF4439"/>
    <w:rsid w:val="00CF523E"/>
    <w:rsid w:val="00CF52F4"/>
    <w:rsid w:val="00D0237E"/>
    <w:rsid w:val="00D03A72"/>
    <w:rsid w:val="00D0681C"/>
    <w:rsid w:val="00D07DA8"/>
    <w:rsid w:val="00D120B4"/>
    <w:rsid w:val="00D147D4"/>
    <w:rsid w:val="00D16DCD"/>
    <w:rsid w:val="00D22175"/>
    <w:rsid w:val="00D22204"/>
    <w:rsid w:val="00D2230C"/>
    <w:rsid w:val="00D2253F"/>
    <w:rsid w:val="00D23D88"/>
    <w:rsid w:val="00D25BFE"/>
    <w:rsid w:val="00D26C6A"/>
    <w:rsid w:val="00D275EC"/>
    <w:rsid w:val="00D27AD2"/>
    <w:rsid w:val="00D37481"/>
    <w:rsid w:val="00D4344D"/>
    <w:rsid w:val="00D452B0"/>
    <w:rsid w:val="00D4658A"/>
    <w:rsid w:val="00D5016B"/>
    <w:rsid w:val="00D51F2E"/>
    <w:rsid w:val="00D52114"/>
    <w:rsid w:val="00D52C0D"/>
    <w:rsid w:val="00D54B91"/>
    <w:rsid w:val="00D60103"/>
    <w:rsid w:val="00D72416"/>
    <w:rsid w:val="00D73E1F"/>
    <w:rsid w:val="00D76C4B"/>
    <w:rsid w:val="00D834F1"/>
    <w:rsid w:val="00D84081"/>
    <w:rsid w:val="00D84AC5"/>
    <w:rsid w:val="00D85AA5"/>
    <w:rsid w:val="00D92199"/>
    <w:rsid w:val="00D92908"/>
    <w:rsid w:val="00D93BBD"/>
    <w:rsid w:val="00D95393"/>
    <w:rsid w:val="00D96D12"/>
    <w:rsid w:val="00D97E84"/>
    <w:rsid w:val="00DA00F6"/>
    <w:rsid w:val="00DA5D2C"/>
    <w:rsid w:val="00DA6224"/>
    <w:rsid w:val="00DA6D10"/>
    <w:rsid w:val="00DA7390"/>
    <w:rsid w:val="00DB0EE3"/>
    <w:rsid w:val="00DB48D3"/>
    <w:rsid w:val="00DB4B21"/>
    <w:rsid w:val="00DB5676"/>
    <w:rsid w:val="00DB6B06"/>
    <w:rsid w:val="00DC27F6"/>
    <w:rsid w:val="00DC3A13"/>
    <w:rsid w:val="00DC6EAF"/>
    <w:rsid w:val="00DC731B"/>
    <w:rsid w:val="00DC7C62"/>
    <w:rsid w:val="00DD01AC"/>
    <w:rsid w:val="00DD0B84"/>
    <w:rsid w:val="00DD1525"/>
    <w:rsid w:val="00DD2AAC"/>
    <w:rsid w:val="00DD3491"/>
    <w:rsid w:val="00DD44B2"/>
    <w:rsid w:val="00DD6F30"/>
    <w:rsid w:val="00DD7F1F"/>
    <w:rsid w:val="00DD7FC8"/>
    <w:rsid w:val="00DE0EDE"/>
    <w:rsid w:val="00DE20CF"/>
    <w:rsid w:val="00DE2A25"/>
    <w:rsid w:val="00DE551C"/>
    <w:rsid w:val="00DE6CEF"/>
    <w:rsid w:val="00DE79FD"/>
    <w:rsid w:val="00DF21B0"/>
    <w:rsid w:val="00DF23BD"/>
    <w:rsid w:val="00DF3739"/>
    <w:rsid w:val="00DF4D29"/>
    <w:rsid w:val="00DF552E"/>
    <w:rsid w:val="00DF5606"/>
    <w:rsid w:val="00DF57F1"/>
    <w:rsid w:val="00DF6093"/>
    <w:rsid w:val="00DF77BF"/>
    <w:rsid w:val="00DF7EA1"/>
    <w:rsid w:val="00E05805"/>
    <w:rsid w:val="00E05C42"/>
    <w:rsid w:val="00E06835"/>
    <w:rsid w:val="00E07382"/>
    <w:rsid w:val="00E103AE"/>
    <w:rsid w:val="00E11645"/>
    <w:rsid w:val="00E11C85"/>
    <w:rsid w:val="00E124E9"/>
    <w:rsid w:val="00E12C9F"/>
    <w:rsid w:val="00E13184"/>
    <w:rsid w:val="00E15550"/>
    <w:rsid w:val="00E1568F"/>
    <w:rsid w:val="00E15FB7"/>
    <w:rsid w:val="00E17B81"/>
    <w:rsid w:val="00E227EC"/>
    <w:rsid w:val="00E23BE1"/>
    <w:rsid w:val="00E2497F"/>
    <w:rsid w:val="00E33744"/>
    <w:rsid w:val="00E348D9"/>
    <w:rsid w:val="00E34B39"/>
    <w:rsid w:val="00E35B7A"/>
    <w:rsid w:val="00E3615E"/>
    <w:rsid w:val="00E3624C"/>
    <w:rsid w:val="00E36EF2"/>
    <w:rsid w:val="00E375F1"/>
    <w:rsid w:val="00E37A01"/>
    <w:rsid w:val="00E37EF2"/>
    <w:rsid w:val="00E41461"/>
    <w:rsid w:val="00E45F11"/>
    <w:rsid w:val="00E460D9"/>
    <w:rsid w:val="00E5038E"/>
    <w:rsid w:val="00E50FE8"/>
    <w:rsid w:val="00E51CDF"/>
    <w:rsid w:val="00E51CFF"/>
    <w:rsid w:val="00E53AEF"/>
    <w:rsid w:val="00E55BBD"/>
    <w:rsid w:val="00E561D6"/>
    <w:rsid w:val="00E56CA3"/>
    <w:rsid w:val="00E62355"/>
    <w:rsid w:val="00E62F18"/>
    <w:rsid w:val="00E64030"/>
    <w:rsid w:val="00E65F7D"/>
    <w:rsid w:val="00E6767C"/>
    <w:rsid w:val="00E72949"/>
    <w:rsid w:val="00E75A3A"/>
    <w:rsid w:val="00E816F0"/>
    <w:rsid w:val="00E87E78"/>
    <w:rsid w:val="00E909A1"/>
    <w:rsid w:val="00E90B1D"/>
    <w:rsid w:val="00E90C4E"/>
    <w:rsid w:val="00E915F2"/>
    <w:rsid w:val="00E942A2"/>
    <w:rsid w:val="00E97412"/>
    <w:rsid w:val="00E976B4"/>
    <w:rsid w:val="00E97E12"/>
    <w:rsid w:val="00EA00F2"/>
    <w:rsid w:val="00EA0793"/>
    <w:rsid w:val="00EA4946"/>
    <w:rsid w:val="00EA50C6"/>
    <w:rsid w:val="00EA6C13"/>
    <w:rsid w:val="00EA771C"/>
    <w:rsid w:val="00EB219C"/>
    <w:rsid w:val="00EB2778"/>
    <w:rsid w:val="00EB3C99"/>
    <w:rsid w:val="00EB7B0B"/>
    <w:rsid w:val="00EC2EC0"/>
    <w:rsid w:val="00EC5AC6"/>
    <w:rsid w:val="00EC5B29"/>
    <w:rsid w:val="00EC6DBA"/>
    <w:rsid w:val="00EC71CE"/>
    <w:rsid w:val="00ED1D3A"/>
    <w:rsid w:val="00ED2753"/>
    <w:rsid w:val="00ED48C1"/>
    <w:rsid w:val="00ED4957"/>
    <w:rsid w:val="00ED61AA"/>
    <w:rsid w:val="00EE641D"/>
    <w:rsid w:val="00EE6F53"/>
    <w:rsid w:val="00EE7015"/>
    <w:rsid w:val="00EE7D5C"/>
    <w:rsid w:val="00EF1A2D"/>
    <w:rsid w:val="00EF29C4"/>
    <w:rsid w:val="00EF29F4"/>
    <w:rsid w:val="00EF2AA2"/>
    <w:rsid w:val="00EF2E1C"/>
    <w:rsid w:val="00EF4DF5"/>
    <w:rsid w:val="00EF5140"/>
    <w:rsid w:val="00EF6998"/>
    <w:rsid w:val="00EF6D19"/>
    <w:rsid w:val="00EF7C81"/>
    <w:rsid w:val="00EF7DCB"/>
    <w:rsid w:val="00F01517"/>
    <w:rsid w:val="00F01FC4"/>
    <w:rsid w:val="00F028F3"/>
    <w:rsid w:val="00F02A17"/>
    <w:rsid w:val="00F02EFA"/>
    <w:rsid w:val="00F03719"/>
    <w:rsid w:val="00F03897"/>
    <w:rsid w:val="00F061A4"/>
    <w:rsid w:val="00F0652F"/>
    <w:rsid w:val="00F069B0"/>
    <w:rsid w:val="00F06D00"/>
    <w:rsid w:val="00F0798D"/>
    <w:rsid w:val="00F13636"/>
    <w:rsid w:val="00F178DF"/>
    <w:rsid w:val="00F20515"/>
    <w:rsid w:val="00F247E5"/>
    <w:rsid w:val="00F250AE"/>
    <w:rsid w:val="00F256BD"/>
    <w:rsid w:val="00F25DB9"/>
    <w:rsid w:val="00F32CB2"/>
    <w:rsid w:val="00F35380"/>
    <w:rsid w:val="00F36053"/>
    <w:rsid w:val="00F362D9"/>
    <w:rsid w:val="00F40BE3"/>
    <w:rsid w:val="00F42DBB"/>
    <w:rsid w:val="00F4342E"/>
    <w:rsid w:val="00F43BCB"/>
    <w:rsid w:val="00F4528C"/>
    <w:rsid w:val="00F50AA0"/>
    <w:rsid w:val="00F51A57"/>
    <w:rsid w:val="00F55C70"/>
    <w:rsid w:val="00F56242"/>
    <w:rsid w:val="00F628B3"/>
    <w:rsid w:val="00F635BC"/>
    <w:rsid w:val="00F65FD2"/>
    <w:rsid w:val="00F7172E"/>
    <w:rsid w:val="00F735D5"/>
    <w:rsid w:val="00F75805"/>
    <w:rsid w:val="00F76772"/>
    <w:rsid w:val="00F77578"/>
    <w:rsid w:val="00F776FC"/>
    <w:rsid w:val="00F806FC"/>
    <w:rsid w:val="00F82F25"/>
    <w:rsid w:val="00F83400"/>
    <w:rsid w:val="00F8530A"/>
    <w:rsid w:val="00F86875"/>
    <w:rsid w:val="00F87642"/>
    <w:rsid w:val="00F87FB9"/>
    <w:rsid w:val="00F92C51"/>
    <w:rsid w:val="00F9485E"/>
    <w:rsid w:val="00F94D2D"/>
    <w:rsid w:val="00F955F4"/>
    <w:rsid w:val="00FA1AD0"/>
    <w:rsid w:val="00FA2E19"/>
    <w:rsid w:val="00FA3772"/>
    <w:rsid w:val="00FB087F"/>
    <w:rsid w:val="00FB380E"/>
    <w:rsid w:val="00FC2780"/>
    <w:rsid w:val="00FC2F22"/>
    <w:rsid w:val="00FC6223"/>
    <w:rsid w:val="00FC79EE"/>
    <w:rsid w:val="00FD3666"/>
    <w:rsid w:val="00FD753C"/>
    <w:rsid w:val="00FE03E7"/>
    <w:rsid w:val="00FE10FE"/>
    <w:rsid w:val="00FE38DF"/>
    <w:rsid w:val="00FE3C99"/>
    <w:rsid w:val="00FE4FB4"/>
    <w:rsid w:val="00FE6DC6"/>
    <w:rsid w:val="00FE7D35"/>
    <w:rsid w:val="00FF2173"/>
    <w:rsid w:val="00FF6566"/>
    <w:rsid w:val="02B98AF3"/>
    <w:rsid w:val="02FECD08"/>
    <w:rsid w:val="047D5CB3"/>
    <w:rsid w:val="04965261"/>
    <w:rsid w:val="061A3300"/>
    <w:rsid w:val="10C28048"/>
    <w:rsid w:val="1517DA10"/>
    <w:rsid w:val="186C14CE"/>
    <w:rsid w:val="1A92350A"/>
    <w:rsid w:val="1D1F614F"/>
    <w:rsid w:val="1E1A6657"/>
    <w:rsid w:val="1E41ECEA"/>
    <w:rsid w:val="2388EFE3"/>
    <w:rsid w:val="252EC781"/>
    <w:rsid w:val="2FD18D0D"/>
    <w:rsid w:val="30353506"/>
    <w:rsid w:val="32BE9B47"/>
    <w:rsid w:val="4288C84C"/>
    <w:rsid w:val="533FEF26"/>
    <w:rsid w:val="5942B7A3"/>
    <w:rsid w:val="598E8F73"/>
    <w:rsid w:val="5AC894F5"/>
    <w:rsid w:val="63774C08"/>
    <w:rsid w:val="63919511"/>
    <w:rsid w:val="63E96E27"/>
    <w:rsid w:val="6864B012"/>
    <w:rsid w:val="71BD855B"/>
    <w:rsid w:val="745D0BB8"/>
    <w:rsid w:val="7AC689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A4B93"/>
  <w15:chartTrackingRefBased/>
  <w15:docId w15:val="{FA9EC3F9-405C-4738-81BD-B1B3EC369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3D53"/>
  </w:style>
  <w:style w:type="paragraph" w:styleId="Heading1">
    <w:name w:val="heading 1"/>
    <w:basedOn w:val="Normal"/>
    <w:next w:val="Normal"/>
    <w:link w:val="Heading1Char"/>
    <w:uiPriority w:val="9"/>
    <w:qFormat/>
    <w:rsid w:val="00CA68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A68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A68A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A68A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A68A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A68A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A68A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A68A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A68A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68A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A68A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A68A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A68A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A68A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A68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A68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A68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A68A7"/>
    <w:rPr>
      <w:rFonts w:eastAsiaTheme="majorEastAsia" w:cstheme="majorBidi"/>
      <w:color w:val="272727" w:themeColor="text1" w:themeTint="D8"/>
    </w:rPr>
  </w:style>
  <w:style w:type="paragraph" w:styleId="Title">
    <w:name w:val="Title"/>
    <w:basedOn w:val="Normal"/>
    <w:next w:val="Normal"/>
    <w:link w:val="TitleChar"/>
    <w:uiPriority w:val="10"/>
    <w:qFormat/>
    <w:rsid w:val="00CA68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68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A68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A68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A68A7"/>
    <w:pPr>
      <w:spacing w:before="160"/>
      <w:jc w:val="center"/>
    </w:pPr>
    <w:rPr>
      <w:i/>
      <w:iCs/>
      <w:color w:val="404040" w:themeColor="text1" w:themeTint="BF"/>
    </w:rPr>
  </w:style>
  <w:style w:type="character" w:customStyle="1" w:styleId="QuoteChar">
    <w:name w:val="Quote Char"/>
    <w:basedOn w:val="DefaultParagraphFont"/>
    <w:link w:val="Quote"/>
    <w:uiPriority w:val="29"/>
    <w:rsid w:val="00CA68A7"/>
    <w:rPr>
      <w:i/>
      <w:iCs/>
      <w:color w:val="404040" w:themeColor="text1" w:themeTint="BF"/>
    </w:rPr>
  </w:style>
  <w:style w:type="paragraph" w:styleId="ListParagraph">
    <w:name w:val="List Paragraph"/>
    <w:basedOn w:val="Normal"/>
    <w:uiPriority w:val="34"/>
    <w:qFormat/>
    <w:rsid w:val="00CA68A7"/>
    <w:pPr>
      <w:ind w:left="720"/>
      <w:contextualSpacing/>
    </w:pPr>
  </w:style>
  <w:style w:type="character" w:styleId="IntenseEmphasis">
    <w:name w:val="Intense Emphasis"/>
    <w:basedOn w:val="DefaultParagraphFont"/>
    <w:uiPriority w:val="21"/>
    <w:qFormat/>
    <w:rsid w:val="00CA68A7"/>
    <w:rPr>
      <w:i/>
      <w:iCs/>
      <w:color w:val="0F4761" w:themeColor="accent1" w:themeShade="BF"/>
    </w:rPr>
  </w:style>
  <w:style w:type="paragraph" w:styleId="IntenseQuote">
    <w:name w:val="Intense Quote"/>
    <w:basedOn w:val="Normal"/>
    <w:next w:val="Normal"/>
    <w:link w:val="IntenseQuoteChar"/>
    <w:uiPriority w:val="30"/>
    <w:qFormat/>
    <w:rsid w:val="00CA68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A68A7"/>
    <w:rPr>
      <w:i/>
      <w:iCs/>
      <w:color w:val="0F4761" w:themeColor="accent1" w:themeShade="BF"/>
    </w:rPr>
  </w:style>
  <w:style w:type="character" w:styleId="IntenseReference">
    <w:name w:val="Intense Reference"/>
    <w:basedOn w:val="DefaultParagraphFont"/>
    <w:uiPriority w:val="32"/>
    <w:qFormat/>
    <w:rsid w:val="00CA68A7"/>
    <w:rPr>
      <w:b/>
      <w:bCs/>
      <w:smallCaps/>
      <w:color w:val="0F4761" w:themeColor="accent1" w:themeShade="BF"/>
      <w:spacing w:val="5"/>
    </w:rPr>
  </w:style>
  <w:style w:type="character" w:styleId="Hyperlink">
    <w:name w:val="Hyperlink"/>
    <w:basedOn w:val="DefaultParagraphFont"/>
    <w:uiPriority w:val="99"/>
    <w:unhideWhenUsed/>
    <w:rsid w:val="00CA68A7"/>
    <w:rPr>
      <w:color w:val="467886" w:themeColor="hyperlink"/>
      <w:u w:val="single"/>
    </w:rPr>
  </w:style>
  <w:style w:type="character" w:styleId="UnresolvedMention">
    <w:name w:val="Unresolved Mention"/>
    <w:basedOn w:val="DefaultParagraphFont"/>
    <w:uiPriority w:val="99"/>
    <w:semiHidden/>
    <w:unhideWhenUsed/>
    <w:rsid w:val="00CA68A7"/>
    <w:rPr>
      <w:color w:val="605E5C"/>
      <w:shd w:val="clear" w:color="auto" w:fill="E1DFDD"/>
    </w:rPr>
  </w:style>
  <w:style w:type="paragraph" w:styleId="NoSpacing">
    <w:name w:val="No Spacing"/>
    <w:link w:val="NoSpacingChar"/>
    <w:uiPriority w:val="1"/>
    <w:qFormat/>
    <w:rsid w:val="00661DCA"/>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661DCA"/>
    <w:rPr>
      <w:rFonts w:eastAsiaTheme="minorEastAsia"/>
      <w:kern w:val="0"/>
      <w:lang w:val="en-US"/>
      <w14:ligatures w14:val="none"/>
    </w:rPr>
  </w:style>
  <w:style w:type="paragraph" w:styleId="TOCHeading">
    <w:name w:val="TOC Heading"/>
    <w:basedOn w:val="Heading1"/>
    <w:next w:val="Normal"/>
    <w:uiPriority w:val="39"/>
    <w:unhideWhenUsed/>
    <w:qFormat/>
    <w:rsid w:val="00661DCA"/>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661DCA"/>
    <w:pPr>
      <w:spacing w:after="100"/>
    </w:pPr>
  </w:style>
  <w:style w:type="paragraph" w:styleId="NormalWeb">
    <w:name w:val="Normal (Web)"/>
    <w:basedOn w:val="Normal"/>
    <w:uiPriority w:val="99"/>
    <w:semiHidden/>
    <w:unhideWhenUsed/>
    <w:rsid w:val="00AB5E56"/>
    <w:rPr>
      <w:rFonts w:ascii="Times New Roman" w:hAnsi="Times New Roman" w:cs="Times New Roman"/>
      <w:sz w:val="24"/>
      <w:szCs w:val="24"/>
    </w:rPr>
  </w:style>
  <w:style w:type="paragraph" w:styleId="Caption">
    <w:name w:val="caption"/>
    <w:basedOn w:val="Normal"/>
    <w:next w:val="Normal"/>
    <w:uiPriority w:val="35"/>
    <w:unhideWhenUsed/>
    <w:qFormat/>
    <w:rsid w:val="009D2163"/>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E05805"/>
    <w:pPr>
      <w:spacing w:after="0"/>
    </w:pPr>
  </w:style>
  <w:style w:type="character" w:styleId="CommentReference">
    <w:name w:val="annotation reference"/>
    <w:basedOn w:val="DefaultParagraphFont"/>
    <w:uiPriority w:val="99"/>
    <w:semiHidden/>
    <w:unhideWhenUsed/>
    <w:rsid w:val="00572351"/>
    <w:rPr>
      <w:sz w:val="16"/>
      <w:szCs w:val="16"/>
    </w:rPr>
  </w:style>
  <w:style w:type="paragraph" w:styleId="CommentText">
    <w:name w:val="annotation text"/>
    <w:basedOn w:val="Normal"/>
    <w:link w:val="CommentTextChar"/>
    <w:uiPriority w:val="99"/>
    <w:unhideWhenUsed/>
    <w:rsid w:val="00572351"/>
    <w:pPr>
      <w:spacing w:line="240" w:lineRule="auto"/>
    </w:pPr>
    <w:rPr>
      <w:sz w:val="20"/>
      <w:szCs w:val="20"/>
    </w:rPr>
  </w:style>
  <w:style w:type="character" w:customStyle="1" w:styleId="CommentTextChar">
    <w:name w:val="Comment Text Char"/>
    <w:basedOn w:val="DefaultParagraphFont"/>
    <w:link w:val="CommentText"/>
    <w:uiPriority w:val="99"/>
    <w:rsid w:val="00572351"/>
    <w:rPr>
      <w:sz w:val="20"/>
      <w:szCs w:val="20"/>
    </w:rPr>
  </w:style>
  <w:style w:type="paragraph" w:styleId="CommentSubject">
    <w:name w:val="annotation subject"/>
    <w:basedOn w:val="CommentText"/>
    <w:next w:val="CommentText"/>
    <w:link w:val="CommentSubjectChar"/>
    <w:uiPriority w:val="99"/>
    <w:semiHidden/>
    <w:unhideWhenUsed/>
    <w:rsid w:val="00572351"/>
    <w:rPr>
      <w:b/>
      <w:bCs/>
    </w:rPr>
  </w:style>
  <w:style w:type="character" w:customStyle="1" w:styleId="CommentSubjectChar">
    <w:name w:val="Comment Subject Char"/>
    <w:basedOn w:val="CommentTextChar"/>
    <w:link w:val="CommentSubject"/>
    <w:uiPriority w:val="99"/>
    <w:semiHidden/>
    <w:rsid w:val="00572351"/>
    <w:rPr>
      <w:b/>
      <w:bCs/>
      <w:sz w:val="20"/>
      <w:szCs w:val="20"/>
    </w:rPr>
  </w:style>
  <w:style w:type="character" w:styleId="FollowedHyperlink">
    <w:name w:val="FollowedHyperlink"/>
    <w:basedOn w:val="DefaultParagraphFont"/>
    <w:uiPriority w:val="99"/>
    <w:semiHidden/>
    <w:unhideWhenUsed/>
    <w:rsid w:val="00E75A3A"/>
    <w:rPr>
      <w:color w:val="96607D" w:themeColor="followedHyperlink"/>
      <w:u w:val="single"/>
    </w:rPr>
  </w:style>
  <w:style w:type="table" w:styleId="TableGridLight">
    <w:name w:val="Grid Table Light"/>
    <w:basedOn w:val="TableNormal"/>
    <w:uiPriority w:val="40"/>
    <w:rsid w:val="00D54B9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8053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F1A85"/>
    <w:pPr>
      <w:spacing w:after="100"/>
      <w:ind w:left="220"/>
    </w:pPr>
  </w:style>
  <w:style w:type="paragraph" w:styleId="TOC3">
    <w:name w:val="toc 3"/>
    <w:basedOn w:val="Normal"/>
    <w:next w:val="Normal"/>
    <w:autoRedefine/>
    <w:uiPriority w:val="39"/>
    <w:unhideWhenUsed/>
    <w:rsid w:val="006F1A85"/>
    <w:pPr>
      <w:spacing w:after="100"/>
      <w:ind w:left="440"/>
    </w:pPr>
  </w:style>
  <w:style w:type="paragraph" w:customStyle="1" w:styleId="uni">
    <w:name w:val="uni"/>
    <w:basedOn w:val="Normal"/>
    <w:link w:val="uniChar"/>
    <w:qFormat/>
    <w:rsid w:val="004B1505"/>
    <w:pPr>
      <w:spacing w:line="480" w:lineRule="auto"/>
    </w:pPr>
    <w:rPr>
      <w:rFonts w:ascii="Arial" w:hAnsi="Arial" w:cs="Arial"/>
      <w:sz w:val="24"/>
      <w:szCs w:val="24"/>
    </w:rPr>
  </w:style>
  <w:style w:type="character" w:customStyle="1" w:styleId="uniChar">
    <w:name w:val="uni Char"/>
    <w:basedOn w:val="Heading1Char"/>
    <w:link w:val="uni"/>
    <w:rsid w:val="004B1505"/>
    <w:rPr>
      <w:rFonts w:ascii="Arial" w:eastAsiaTheme="majorEastAsia" w:hAnsi="Arial" w:cs="Arial"/>
      <w:color w:val="0F4761"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vidia.com/en-gb/glossary/xgboost/" TargetMode="External"/><Relationship Id="rId21" Type="http://schemas.openxmlformats.org/officeDocument/2006/relationships/hyperlink" Target="https://www.gov.uk/government/statistical-data-sets/uk-house-price-index-data-downloads-may-2025"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hyperlink" Target="https://reshare.ukdataservice.ac.uk/854942/1/tranall2011_19.csv" TargetMode="External"/><Relationship Id="rId107" Type="http://schemas.openxmlformats.org/officeDocument/2006/relationships/hyperlink" Target="https://markmkara.medium.com/what-are-some-pros-and-cons-of-decision-trees-981926602359" TargetMode="External"/><Relationship Id="rId11" Type="http://schemas.openxmlformats.org/officeDocument/2006/relationships/comments" Target="comments.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hyperlink" Target="https://www.uber.com/gb/en/drive/driver-app/how-surge-works/" TargetMode="External"/><Relationship Id="rId149" Type="http://schemas.openxmlformats.org/officeDocument/2006/relationships/hyperlink" Target="https://placester.com/real-estate-marketing-academy/how-to-use-ai-in-real-estate" TargetMode="External"/><Relationship Id="rId5" Type="http://schemas.openxmlformats.org/officeDocument/2006/relationships/numbering" Target="numbering.xml"/><Relationship Id="rId95" Type="http://schemas.openxmlformats.org/officeDocument/2006/relationships/hyperlink" Target="https://landregistry.data.gov.uk/app/ukhpi/" TargetMode="External"/><Relationship Id="rId22" Type="http://schemas.openxmlformats.org/officeDocument/2006/relationships/image" Target="media/image9.png"/><Relationship Id="rId43" Type="http://schemas.openxmlformats.org/officeDocument/2006/relationships/image" Target="media/image25.jpeg"/><Relationship Id="rId64" Type="http://schemas.openxmlformats.org/officeDocument/2006/relationships/image" Target="media/image46.png"/><Relationship Id="rId118" Type="http://schemas.openxmlformats.org/officeDocument/2006/relationships/hyperlink" Target="https://datascience.stackexchange.com/questions/69907/80-20-or-80-10-10-for-training-machine-learning-models" TargetMode="External"/><Relationship Id="rId139" Type="http://schemas.openxmlformats.org/officeDocument/2006/relationships/hyperlink" Target="https://exporeal.net/en/industry-topics/ai-real-estate/" TargetMode="External"/><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s://scikit-learn.org/stable/modules/tree.html" TargetMode="External"/><Relationship Id="rId155" Type="http://schemas.openxmlformats.org/officeDocument/2006/relationships/fontTable" Target="fontTable.xml"/><Relationship Id="rId12" Type="http://schemas.microsoft.com/office/2011/relationships/commentsExtended" Target="commentsExtended.xml"/><Relationship Id="rId17" Type="http://schemas.openxmlformats.org/officeDocument/2006/relationships/image" Target="media/image5.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www.investopedia.com/terms/a/automated-valuation-model.asp" TargetMode="External"/><Relationship Id="rId108" Type="http://schemas.openxmlformats.org/officeDocument/2006/relationships/hyperlink" Target="https://www.analyticsvidhya.com/blog/2021/10/everything-you-need-to-know-about-linear-regression/" TargetMode="External"/><Relationship Id="rId124" Type="http://schemas.openxmlformats.org/officeDocument/2006/relationships/hyperlink" Target="https://techequity.us/2025/08/18/algorithmic-price-fixing/" TargetMode="External"/><Relationship Id="rId129" Type="http://schemas.openxmlformats.org/officeDocument/2006/relationships/hyperlink" Target="https://arxiv.org/abs/2306.01941"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s://www.lewissilkin.com/insights/2025/02/26/the-transformative-potential-of-ai-in-real-estate" TargetMode="External"/><Relationship Id="rId96" Type="http://schemas.openxmlformats.org/officeDocument/2006/relationships/hyperlink" Target="https://ifs.org.uk/sites/default/files/2024-07/WP202435-The-determinants-of-local-housing-supply-in-england.pdf" TargetMode="External"/><Relationship Id="rId140" Type="http://schemas.openxmlformats.org/officeDocument/2006/relationships/hyperlink" Target="https://www.geeksforgeeks.org/machine-learning/ml-linear-regression/" TargetMode="External"/><Relationship Id="rId145" Type="http://schemas.openxmlformats.org/officeDocument/2006/relationships/hyperlink" Target="https://matplotlib.org/"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microsoft.com/office/2007/relationships/diagramDrawing" Target="diagrams/drawing1.xml"/><Relationship Id="rId49" Type="http://schemas.openxmlformats.org/officeDocument/2006/relationships/image" Target="media/image31.png"/><Relationship Id="rId114" Type="http://schemas.openxmlformats.org/officeDocument/2006/relationships/hyperlink" Target="https://www.lloydsbankinggroup.com/media/press-releases/2023/halifax-2023/three-years-on-how-the-pandemic-reshaped-the-uk-housing-market.html" TargetMode="External"/><Relationship Id="rId119" Type="http://schemas.openxmlformats.org/officeDocument/2006/relationships/hyperlink" Target="https://assets.publishing.service.gov.uk/media/5bbb2384ed915d238f9cc2e7/Algorithms_econ_report.pdf" TargetMode="External"/><Relationship Id="rId44" Type="http://schemas.openxmlformats.org/officeDocument/2006/relationships/image" Target="media/image26.jpe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hyperlink" Target="https://medium.com/@amit25173/linear-regression-for-stock-market-prediction-6039f1ea5c1b" TargetMode="External"/><Relationship Id="rId135" Type="http://schemas.openxmlformats.org/officeDocument/2006/relationships/hyperlink" Target="https://www.datacamp.com/tutorial/matplotlib-tutorial-python" TargetMode="External"/><Relationship Id="rId151" Type="http://schemas.openxmlformats.org/officeDocument/2006/relationships/hyperlink" Target="https://www.scikit-learn.org/stable/modules/generated/sklearn.model_selection.train_test_split.html" TargetMode="External"/><Relationship Id="rId156" Type="http://schemas.microsoft.com/office/2011/relationships/people" Target="people.xml"/><Relationship Id="rId13" Type="http://schemas.microsoft.com/office/2016/09/relationships/commentsIds" Target="commentsIds.xml"/><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hyperlink" Target="https://www.ibm.com/think/topics/xgboost"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s://www.investopedia.com/terms/r/r-squared.asp" TargetMode="External"/><Relationship Id="rId104" Type="http://schemas.openxmlformats.org/officeDocument/2006/relationships/hyperlink" Target="https://www.gov.uk/government/statistics/uk-house-price-index-for-june-2023/uk-house-price-index-england-june-2023" TargetMode="External"/><Relationship Id="rId120" Type="http://schemas.openxmlformats.org/officeDocument/2006/relationships/hyperlink" Target="https://addpropertyfinance.co.uk/how-ai-will-revolutionise-the-property-market-in-the-uk/" TargetMode="External"/><Relationship Id="rId125" Type="http://schemas.openxmlformats.org/officeDocument/2006/relationships/hyperlink" Target="https://thealliance.ai/blog/mastering-data-cleaning-for-fine-tuning-llms-and-r" TargetMode="External"/><Relationship Id="rId141" Type="http://schemas.openxmlformats.org/officeDocument/2006/relationships/hyperlink" Target="https://www.geeksforgeeks.org/python/reading-excel-file-using-python/" TargetMode="External"/><Relationship Id="rId146" Type="http://schemas.openxmlformats.org/officeDocument/2006/relationships/hyperlink" Target="https://matterport.com/en-gb/blog/ai-real-estate" TargetMode="Externa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hyperlink" Target="https://doi.org/10.1038/nmeth.4642"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diagramData" Target="diagrams/data1.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hyperlink" Target="https://doi.org/10.14569/ijacsa.2021.0121291" TargetMode="External"/><Relationship Id="rId110" Type="http://schemas.openxmlformats.org/officeDocument/2006/relationships/hyperlink" Target="https://commonslibrary.parliament.uk/research-briefings/sn02820/" TargetMode="External"/><Relationship Id="rId115" Type="http://schemas.openxmlformats.org/officeDocument/2006/relationships/hyperlink" Target="https://doi.org/10.47363/jaicc/2024(3)357" TargetMode="External"/><Relationship Id="rId131" Type="http://schemas.openxmlformats.org/officeDocument/2006/relationships/hyperlink" Target="https://yallavalue.com/blog/instant-property-valuations-vs-traditional-property-valuations-pros-and-cons" TargetMode="External"/><Relationship Id="rId136" Type="http://schemas.openxmlformats.org/officeDocument/2006/relationships/hyperlink" Target="https://www.cbre.co.uk/insights/articles/artificial-intelligence-and-real-estate-market-forecasting" TargetMode="External"/><Relationship Id="rId157"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hyperlink" Target="https://medium.com/@lenaztyson/how-ai-in-real-estate-is-shaping-a-smarter-more-efficient-market-348b6db90148" TargetMode="External"/><Relationship Id="rId19" Type="http://schemas.openxmlformats.org/officeDocument/2006/relationships/image" Target="media/image7.png"/><Relationship Id="rId14" Type="http://schemas.microsoft.com/office/2018/08/relationships/commentsExtensible" Target="commentsExtensible.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yperlink" Target="https://www.northernpowerhousepartnership.co.uk/persistent-wage-gap-between-north-and-south/" TargetMode="External"/><Relationship Id="rId105" Type="http://schemas.openxmlformats.org/officeDocument/2006/relationships/hyperlink" Target="https://www.ibm.com/think/topics/linear-regression" TargetMode="External"/><Relationship Id="rId126" Type="http://schemas.openxmlformats.org/officeDocument/2006/relationships/hyperlink" Target="https://www.turing.ac.uk/sites/default/files/2024-06/the_impact_of_large_language_models_in_finance_-_towards_trustworthy_adoption_1.pdf" TargetMode="External"/><Relationship Id="rId147" Type="http://schemas.openxmlformats.org/officeDocument/2006/relationships/hyperlink" Target="https://realpython.com/linear-regression-in-python/" TargetMode="Externa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hyperlink" Target="https://reshare.ukdataservice.ac.uk/854942/1/tranall2011_19.csv" TargetMode="External"/><Relationship Id="rId98" Type="http://schemas.openxmlformats.org/officeDocument/2006/relationships/hyperlink" Target="https://ww3.rics.org/uk/en/journals/property-journal/apc-5-valuation-methods.html" TargetMode="External"/><Relationship Id="rId121" Type="http://schemas.openxmlformats.org/officeDocument/2006/relationships/hyperlink" Target="https://www.investopedia.com/articles/mortgages-real-estate/08/interest-rates-affect-property-values.asp" TargetMode="External"/><Relationship Id="rId142" Type="http://schemas.openxmlformats.org/officeDocument/2006/relationships/hyperlink" Target="https://www.geeksforgeeks.org/machine-learning/random-forest-regression-in-python/" TargetMode="External"/><Relationship Id="rId3" Type="http://schemas.openxmlformats.org/officeDocument/2006/relationships/customXml" Target="../customXml/item3.xml"/><Relationship Id="rId25" Type="http://schemas.openxmlformats.org/officeDocument/2006/relationships/diagramLayout" Target="diagrams/layout1.xml"/><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hyperlink" Target="https://propertyrescue.co.uk/useful-guides-articles/the-pros-and-cons-of-using-house-price-evaluation-tools-in-the-current-market/" TargetMode="External"/><Relationship Id="rId137" Type="http://schemas.openxmlformats.org/officeDocument/2006/relationships/hyperlink" Target="https://www.cbre.co.uk/press-releases/real-estate-firms-should-move-faster-on-ai-adoption-with-new-technology-poised-to-transform-sector" TargetMode="External"/><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hyperlink" Target="https://apex27.co.uk/estate-agency-blog/instant-house-valuations-are-they-really-any-good" TargetMode="External"/><Relationship Id="rId111" Type="http://schemas.openxmlformats.org/officeDocument/2006/relationships/hyperlink" Target="https://medium.com/@ftech/scaling-up-machine-learning-efficient-strategies-for-handling-large-datasets-1d329c608470" TargetMode="External"/><Relationship Id="rId132" Type="http://schemas.openxmlformats.org/officeDocument/2006/relationships/hyperlink" Target="https://towardsdatascience.com/predict-housing-price-using-linear-regression-in-python-bfc0fcfff640/" TargetMode="External"/><Relationship Id="rId153" Type="http://schemas.openxmlformats.org/officeDocument/2006/relationships/hyperlink" Target="https://www.w3schools.com/python/matplotlib_pyplot.asp" TargetMode="External"/><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towardsai.net/p/artificial-intelligence/on-common-split-for-training-validation-and-test-sets-in-machine-learning-2" TargetMode="External"/><Relationship Id="rId127" Type="http://schemas.openxmlformats.org/officeDocument/2006/relationships/hyperlink" Target="https://doi.org/10.1016/j.procs.2020.06.111" TargetMode="External"/><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yperlink" Target="https://code-b.dev/blog/encoders-machine-learning" TargetMode="External"/><Relationship Id="rId99" Type="http://schemas.openxmlformats.org/officeDocument/2006/relationships/hyperlink" Target="https://www.geeksforgeeks.org/machine-learning/ml-advantages-and-disadvantages-of-linear-regression/" TargetMode="External"/><Relationship Id="rId101" Type="http://schemas.openxmlformats.org/officeDocument/2006/relationships/hyperlink" Target="https://doi.org/10.1016/j.econlet.2024.111956" TargetMode="External"/><Relationship Id="rId122" Type="http://schemas.openxmlformats.org/officeDocument/2006/relationships/hyperlink" Target="https://doi.org/10.3390/analytics3010003" TargetMode="External"/><Relationship Id="rId143" Type="http://schemas.openxmlformats.org/officeDocument/2006/relationships/hyperlink" Target="https://www.geeksforgeeks.org/python/how-to-merge-multiple-excel-files-into-a-single-files-with-python/" TargetMode="External"/><Relationship Id="rId148" Type="http://schemas.openxmlformats.org/officeDocument/2006/relationships/hyperlink" Target="https://www.altusgroup.com/insights/the-real-estate-ai-debate-risk-or-revolution/" TargetMode="External"/><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diagramQuickStyle" Target="diagrams/quickStyle1.xml"/><Relationship Id="rId47" Type="http://schemas.openxmlformats.org/officeDocument/2006/relationships/image" Target="media/image29.jpeg"/><Relationship Id="rId68" Type="http://schemas.openxmlformats.org/officeDocument/2006/relationships/image" Target="media/image50.png"/><Relationship Id="rId89" Type="http://schemas.openxmlformats.org/officeDocument/2006/relationships/hyperlink" Target="https://arxiv.org/html/2407.13934v1" TargetMode="External"/><Relationship Id="rId112" Type="http://schemas.openxmlformats.org/officeDocument/2006/relationships/hyperlink" Target="https://www.krayonnz.com/user/doubts/detail/623b2b7235e21e005f953106/what-are-the-advantages-and-disadvantages-of-XGBoost" TargetMode="External"/><Relationship Id="rId133" Type="http://schemas.openxmlformats.org/officeDocument/2006/relationships/hyperlink" Target="https://doi.org/10.1057/s41599-025-05217-9" TargetMode="External"/><Relationship Id="rId154" Type="http://schemas.openxmlformats.org/officeDocument/2006/relationships/hyperlink" Target="https://medium.com/@muslumyildiz17/understanding-the-differences-and-similarities-between-feature-importance-and-feature-coefficients-08ab29bdb5b8" TargetMode="External"/><Relationship Id="rId16" Type="http://schemas.openxmlformats.org/officeDocument/2006/relationships/image" Target="media/image4.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hyperlink" Target="https://www.investopedia.com/terms/h/hedonicpricing.asp" TargetMode="External"/><Relationship Id="rId123" Type="http://schemas.openxmlformats.org/officeDocument/2006/relationships/hyperlink" Target="https://doi.org/10.1016/j.ijresmar.2025.05.001" TargetMode="External"/><Relationship Id="rId144" Type="http://schemas.openxmlformats.org/officeDocument/2006/relationships/hyperlink" Target="https://www.ibm.com/think/topics/decision-trees" TargetMode="External"/><Relationship Id="rId90" Type="http://schemas.openxmlformats.org/officeDocument/2006/relationships/hyperlink" Target="https://www.pettyson.co.uk/about-us/our-blog/691-recession-affect-property-market" TargetMode="External"/><Relationship Id="rId27" Type="http://schemas.openxmlformats.org/officeDocument/2006/relationships/diagramColors" Target="diagrams/colors1.xml"/><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hyperlink" Target="https://doi.org/10.1162/99608f92.8036d03b" TargetMode="External"/><Relationship Id="rId134" Type="http://schemas.openxmlformats.org/officeDocument/2006/relationships/hyperlink" Target="https://doi.org/10.26599/bdma.2024.9020019"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566CD7A-0AB6-4320-B32A-85CAB0FD16BE}" type="doc">
      <dgm:prSet loTypeId="urn:microsoft.com/office/officeart/2005/8/layout/process1" loCatId="process" qsTypeId="urn:microsoft.com/office/officeart/2005/8/quickstyle/simple1" qsCatId="simple" csTypeId="urn:microsoft.com/office/officeart/2005/8/colors/accent1_2" csCatId="accent1" phldr="1"/>
      <dgm:spPr/>
    </dgm:pt>
    <dgm:pt modelId="{863B1E9D-DBBD-4D63-ADFF-91A56DA86FD4}">
      <dgm:prSet phldrT="[Text]"/>
      <dgm:spPr/>
      <dgm:t>
        <a:bodyPr/>
        <a:lstStyle/>
        <a:p>
          <a:r>
            <a:rPr lang="en-GB"/>
            <a:t>Data acqusition </a:t>
          </a:r>
          <a:br>
            <a:rPr lang="en-GB"/>
          </a:br>
          <a:r>
            <a:rPr lang="en-GB"/>
            <a:t>------------------</a:t>
          </a:r>
          <a:br>
            <a:rPr lang="en-GB"/>
          </a:br>
          <a:r>
            <a:rPr lang="en-GB"/>
            <a:t>download PPD</a:t>
          </a:r>
          <a:br>
            <a:rPr lang="en-GB"/>
          </a:br>
          <a:br>
            <a:rPr lang="en-GB"/>
          </a:br>
          <a:r>
            <a:rPr lang="en-GB"/>
            <a:t>linked HPI</a:t>
          </a:r>
          <a:br>
            <a:rPr lang="en-GB"/>
          </a:br>
          <a:br>
            <a:rPr lang="en-GB"/>
          </a:br>
          <a:r>
            <a:rPr lang="en-GB"/>
            <a:t>house attrututes </a:t>
          </a:r>
        </a:p>
      </dgm:t>
    </dgm:pt>
    <dgm:pt modelId="{A4EA9CB2-A410-4D7A-ACCE-B05254AF11AC}" type="parTrans" cxnId="{F7508908-018A-454E-A9F3-857633425540}">
      <dgm:prSet/>
      <dgm:spPr/>
      <dgm:t>
        <a:bodyPr/>
        <a:lstStyle/>
        <a:p>
          <a:endParaRPr lang="en-GB"/>
        </a:p>
      </dgm:t>
    </dgm:pt>
    <dgm:pt modelId="{BC423F41-0DE6-4557-AAFE-750283192BDB}" type="sibTrans" cxnId="{F7508908-018A-454E-A9F3-857633425540}">
      <dgm:prSet/>
      <dgm:spPr/>
      <dgm:t>
        <a:bodyPr/>
        <a:lstStyle/>
        <a:p>
          <a:endParaRPr lang="en-GB"/>
        </a:p>
      </dgm:t>
    </dgm:pt>
    <dgm:pt modelId="{9C502713-1104-4208-990F-C107ABC0EE2E}">
      <dgm:prSet phldrT="[Text]"/>
      <dgm:spPr/>
      <dgm:t>
        <a:bodyPr/>
        <a:lstStyle/>
        <a:p>
          <a:r>
            <a:rPr lang="en-GB"/>
            <a:t>Cleaning</a:t>
          </a:r>
          <a:br>
            <a:rPr lang="en-GB"/>
          </a:br>
          <a:r>
            <a:rPr lang="en-GB"/>
            <a:t>-------------------</a:t>
          </a:r>
          <a:br>
            <a:rPr lang="en-GB"/>
          </a:br>
          <a:r>
            <a:rPr lang="en-GB"/>
            <a:t>remove duplicates</a:t>
          </a:r>
          <a:br>
            <a:rPr lang="en-GB"/>
          </a:br>
          <a:br>
            <a:rPr lang="en-GB"/>
          </a:br>
          <a:r>
            <a:rPr lang="en-GB"/>
            <a:t>fix missing values</a:t>
          </a:r>
          <a:br>
            <a:rPr lang="en-GB"/>
          </a:br>
          <a:br>
            <a:rPr lang="en-GB"/>
          </a:br>
          <a:r>
            <a:rPr lang="en-GB"/>
            <a:t>postcode formates</a:t>
          </a:r>
        </a:p>
      </dgm:t>
    </dgm:pt>
    <dgm:pt modelId="{7B1F2083-F512-4258-9B4F-0E1222D93F54}" type="parTrans" cxnId="{9717D9E7-8286-4DA1-AA90-FB68FE0821AE}">
      <dgm:prSet/>
      <dgm:spPr/>
      <dgm:t>
        <a:bodyPr/>
        <a:lstStyle/>
        <a:p>
          <a:endParaRPr lang="en-GB"/>
        </a:p>
      </dgm:t>
    </dgm:pt>
    <dgm:pt modelId="{8E25D3AB-B918-47AA-B891-CD16A5B6BF2A}" type="sibTrans" cxnId="{9717D9E7-8286-4DA1-AA90-FB68FE0821AE}">
      <dgm:prSet/>
      <dgm:spPr/>
      <dgm:t>
        <a:bodyPr/>
        <a:lstStyle/>
        <a:p>
          <a:endParaRPr lang="en-GB"/>
        </a:p>
      </dgm:t>
    </dgm:pt>
    <dgm:pt modelId="{ABAA387B-AB0E-4192-91F1-1C087F916706}">
      <dgm:prSet phldrT="[Text]"/>
      <dgm:spPr/>
      <dgm:t>
        <a:bodyPr/>
        <a:lstStyle/>
        <a:p>
          <a:r>
            <a:rPr lang="en-GB"/>
            <a:t>Feature engineering</a:t>
          </a:r>
          <a:br>
            <a:rPr lang="en-GB"/>
          </a:br>
          <a:r>
            <a:rPr lang="en-GB"/>
            <a:t>-------------------</a:t>
          </a:r>
          <a:br>
            <a:rPr lang="en-GB"/>
          </a:br>
          <a:r>
            <a:rPr lang="en-GB"/>
            <a:t>combined hpi column</a:t>
          </a:r>
          <a:br>
            <a:rPr lang="en-GB"/>
          </a:br>
          <a:br>
            <a:rPr lang="en-GB"/>
          </a:br>
          <a:r>
            <a:rPr lang="en-GB"/>
            <a:t>regions from postcode</a:t>
          </a:r>
          <a:br>
            <a:rPr lang="en-GB"/>
          </a:br>
          <a:br>
            <a:rPr lang="en-GB"/>
          </a:br>
          <a:r>
            <a:rPr lang="en-GB"/>
            <a:t>select features</a:t>
          </a:r>
        </a:p>
      </dgm:t>
    </dgm:pt>
    <dgm:pt modelId="{13E941F4-730B-42C0-9053-28652F7F67D6}" type="parTrans" cxnId="{51800CCE-E924-48D0-83A0-004BECD92C55}">
      <dgm:prSet/>
      <dgm:spPr/>
      <dgm:t>
        <a:bodyPr/>
        <a:lstStyle/>
        <a:p>
          <a:endParaRPr lang="en-GB"/>
        </a:p>
      </dgm:t>
    </dgm:pt>
    <dgm:pt modelId="{AEF25C0A-AE39-4EA9-883A-E12C79954103}" type="sibTrans" cxnId="{51800CCE-E924-48D0-83A0-004BECD92C55}">
      <dgm:prSet/>
      <dgm:spPr/>
      <dgm:t>
        <a:bodyPr/>
        <a:lstStyle/>
        <a:p>
          <a:endParaRPr lang="en-GB"/>
        </a:p>
      </dgm:t>
    </dgm:pt>
    <dgm:pt modelId="{BC016B9D-FE1E-40B1-9518-DE85D541EAA4}">
      <dgm:prSet/>
      <dgm:spPr/>
      <dgm:t>
        <a:bodyPr/>
        <a:lstStyle/>
        <a:p>
          <a:r>
            <a:rPr lang="en-GB"/>
            <a:t>model preperation</a:t>
          </a:r>
          <a:br>
            <a:rPr lang="en-GB"/>
          </a:br>
          <a:r>
            <a:rPr lang="en-GB"/>
            <a:t>-----------------</a:t>
          </a:r>
          <a:br>
            <a:rPr lang="en-GB"/>
          </a:br>
          <a:r>
            <a:rPr lang="en-GB"/>
            <a:t>trian/test split</a:t>
          </a:r>
          <a:br>
            <a:rPr lang="en-GB"/>
          </a:br>
          <a:br>
            <a:rPr lang="en-GB"/>
          </a:br>
          <a:r>
            <a:rPr lang="en-GB"/>
            <a:t>encode features </a:t>
          </a:r>
        </a:p>
      </dgm:t>
    </dgm:pt>
    <dgm:pt modelId="{0B984A3A-B387-4F6B-AC4D-24852EEAC181}" type="parTrans" cxnId="{63743475-3C7C-4099-98CF-3C9B79CB2380}">
      <dgm:prSet/>
      <dgm:spPr/>
      <dgm:t>
        <a:bodyPr/>
        <a:lstStyle/>
        <a:p>
          <a:endParaRPr lang="en-GB"/>
        </a:p>
      </dgm:t>
    </dgm:pt>
    <dgm:pt modelId="{04C7A6DD-51D0-4D00-B6CE-E7A5B0167711}" type="sibTrans" cxnId="{63743475-3C7C-4099-98CF-3C9B79CB2380}">
      <dgm:prSet/>
      <dgm:spPr/>
      <dgm:t>
        <a:bodyPr/>
        <a:lstStyle/>
        <a:p>
          <a:endParaRPr lang="en-GB"/>
        </a:p>
      </dgm:t>
    </dgm:pt>
    <dgm:pt modelId="{95E7CAE5-D77D-45D5-84D0-934F3AA1D24B}">
      <dgm:prSet/>
      <dgm:spPr/>
      <dgm:t>
        <a:bodyPr/>
        <a:lstStyle/>
        <a:p>
          <a:r>
            <a:rPr lang="en-GB"/>
            <a:t>evualiton</a:t>
          </a:r>
          <a:br>
            <a:rPr lang="en-GB"/>
          </a:br>
          <a:r>
            <a:rPr lang="en-GB"/>
            <a:t>-------------------</a:t>
          </a:r>
          <a:br>
            <a:rPr lang="en-GB"/>
          </a:br>
          <a:r>
            <a:rPr lang="en-GB"/>
            <a:t>RMSE</a:t>
          </a:r>
          <a:br>
            <a:rPr lang="en-GB"/>
          </a:br>
          <a:br>
            <a:rPr lang="en-GB"/>
          </a:br>
          <a:r>
            <a:rPr lang="en-GB"/>
            <a:t>MAE</a:t>
          </a:r>
          <a:br>
            <a:rPr lang="en-GB"/>
          </a:br>
          <a:br>
            <a:rPr lang="en-GB"/>
          </a:br>
          <a:r>
            <a:rPr lang="en-GB"/>
            <a:t>R^2</a:t>
          </a:r>
        </a:p>
      </dgm:t>
    </dgm:pt>
    <dgm:pt modelId="{1A266F8A-8426-489C-9436-3347D115A1C8}" type="parTrans" cxnId="{B31C26AB-F7A6-4759-A960-5B324DC4C9B4}">
      <dgm:prSet/>
      <dgm:spPr/>
      <dgm:t>
        <a:bodyPr/>
        <a:lstStyle/>
        <a:p>
          <a:endParaRPr lang="en-GB"/>
        </a:p>
      </dgm:t>
    </dgm:pt>
    <dgm:pt modelId="{5DB2FD41-FC78-48D4-B284-3B5027741FC0}" type="sibTrans" cxnId="{B31C26AB-F7A6-4759-A960-5B324DC4C9B4}">
      <dgm:prSet/>
      <dgm:spPr/>
      <dgm:t>
        <a:bodyPr/>
        <a:lstStyle/>
        <a:p>
          <a:endParaRPr lang="en-GB"/>
        </a:p>
      </dgm:t>
    </dgm:pt>
    <dgm:pt modelId="{7B45B1D2-429D-4743-A6C8-E31DCD56965C}">
      <dgm:prSet/>
      <dgm:spPr/>
      <dgm:t>
        <a:bodyPr/>
        <a:lstStyle/>
        <a:p>
          <a:r>
            <a:rPr lang="en-GB"/>
            <a:t>reflection</a:t>
          </a:r>
          <a:br>
            <a:rPr lang="en-GB"/>
          </a:br>
          <a:r>
            <a:rPr lang="en-GB"/>
            <a:t>---------------</a:t>
          </a:r>
          <a:br>
            <a:rPr lang="en-GB"/>
          </a:br>
          <a:br>
            <a:rPr lang="en-GB"/>
          </a:br>
          <a:r>
            <a:rPr lang="en-GB"/>
            <a:t>model behaviour</a:t>
          </a:r>
          <a:br>
            <a:rPr lang="en-GB"/>
          </a:br>
          <a:br>
            <a:rPr lang="en-GB"/>
          </a:br>
          <a:r>
            <a:rPr lang="en-GB"/>
            <a:t>limitations</a:t>
          </a:r>
          <a:br>
            <a:rPr lang="en-GB"/>
          </a:br>
          <a:br>
            <a:rPr lang="en-GB"/>
          </a:br>
          <a:r>
            <a:rPr lang="en-GB"/>
            <a:t>ethical problems</a:t>
          </a:r>
        </a:p>
      </dgm:t>
    </dgm:pt>
    <dgm:pt modelId="{AB5AA19B-DBBE-4215-B1D4-282CBEBB949A}" type="parTrans" cxnId="{E27B8E4A-A099-48B3-B7F6-2392FCA48D34}">
      <dgm:prSet/>
      <dgm:spPr/>
      <dgm:t>
        <a:bodyPr/>
        <a:lstStyle/>
        <a:p>
          <a:endParaRPr lang="en-GB"/>
        </a:p>
      </dgm:t>
    </dgm:pt>
    <dgm:pt modelId="{C96502E8-3487-4B3C-8282-8B78F1DE9B97}" type="sibTrans" cxnId="{E27B8E4A-A099-48B3-B7F6-2392FCA48D34}">
      <dgm:prSet/>
      <dgm:spPr/>
      <dgm:t>
        <a:bodyPr/>
        <a:lstStyle/>
        <a:p>
          <a:endParaRPr lang="en-GB"/>
        </a:p>
      </dgm:t>
    </dgm:pt>
    <dgm:pt modelId="{B9C33091-A967-487C-B8BD-FEA844583240}">
      <dgm:prSet/>
      <dgm:spPr/>
      <dgm:t>
        <a:bodyPr/>
        <a:lstStyle/>
        <a:p>
          <a:r>
            <a:rPr lang="en-GB"/>
            <a:t>Model training</a:t>
          </a:r>
          <a:br>
            <a:rPr lang="en-GB"/>
          </a:br>
          <a:r>
            <a:rPr lang="en-GB"/>
            <a:t>--------------------</a:t>
          </a:r>
          <a:br>
            <a:rPr lang="en-GB"/>
          </a:br>
          <a:r>
            <a:rPr lang="en-GB"/>
            <a:t>linear regression</a:t>
          </a:r>
          <a:br>
            <a:rPr lang="en-GB"/>
          </a:br>
          <a:br>
            <a:rPr lang="en-GB"/>
          </a:br>
          <a:r>
            <a:rPr lang="en-GB"/>
            <a:t>decison tree</a:t>
          </a:r>
          <a:br>
            <a:rPr lang="en-GB"/>
          </a:br>
          <a:br>
            <a:rPr lang="en-GB"/>
          </a:br>
          <a:r>
            <a:rPr lang="en-GB"/>
            <a:t>random Forest</a:t>
          </a:r>
        </a:p>
      </dgm:t>
    </dgm:pt>
    <dgm:pt modelId="{6B11EFC2-7225-4BE8-9913-574A2EB69FAF}" type="parTrans" cxnId="{33BA6091-C121-4DC4-BEAA-8AACFB630F21}">
      <dgm:prSet/>
      <dgm:spPr/>
      <dgm:t>
        <a:bodyPr/>
        <a:lstStyle/>
        <a:p>
          <a:endParaRPr lang="en-GB"/>
        </a:p>
      </dgm:t>
    </dgm:pt>
    <dgm:pt modelId="{378F0600-5761-4BF9-8043-182836D40F61}" type="sibTrans" cxnId="{33BA6091-C121-4DC4-BEAA-8AACFB630F21}">
      <dgm:prSet/>
      <dgm:spPr/>
      <dgm:t>
        <a:bodyPr/>
        <a:lstStyle/>
        <a:p>
          <a:endParaRPr lang="en-GB"/>
        </a:p>
      </dgm:t>
    </dgm:pt>
    <dgm:pt modelId="{D5488806-CD55-4DA5-99BB-A70B7EAD4A85}" type="pres">
      <dgm:prSet presAssocID="{8566CD7A-0AB6-4320-B32A-85CAB0FD16BE}" presName="Name0" presStyleCnt="0">
        <dgm:presLayoutVars>
          <dgm:dir/>
          <dgm:resizeHandles val="exact"/>
        </dgm:presLayoutVars>
      </dgm:prSet>
      <dgm:spPr/>
    </dgm:pt>
    <dgm:pt modelId="{7C2ACEAE-AEE8-4269-8BD0-E0E10EF1818E}" type="pres">
      <dgm:prSet presAssocID="{863B1E9D-DBBD-4D63-ADFF-91A56DA86FD4}" presName="node" presStyleLbl="node1" presStyleIdx="0" presStyleCnt="7">
        <dgm:presLayoutVars>
          <dgm:bulletEnabled val="1"/>
        </dgm:presLayoutVars>
      </dgm:prSet>
      <dgm:spPr/>
    </dgm:pt>
    <dgm:pt modelId="{FFC11295-1B30-4D35-B5C4-AFA884EAFA9B}" type="pres">
      <dgm:prSet presAssocID="{BC423F41-0DE6-4557-AAFE-750283192BDB}" presName="sibTrans" presStyleLbl="sibTrans2D1" presStyleIdx="0" presStyleCnt="6"/>
      <dgm:spPr/>
    </dgm:pt>
    <dgm:pt modelId="{AC98A8E3-DFA0-4741-9101-EAFB228D014F}" type="pres">
      <dgm:prSet presAssocID="{BC423F41-0DE6-4557-AAFE-750283192BDB}" presName="connectorText" presStyleLbl="sibTrans2D1" presStyleIdx="0" presStyleCnt="6"/>
      <dgm:spPr/>
    </dgm:pt>
    <dgm:pt modelId="{A234EFFA-9ECC-493E-AC0B-E06B7C3E14B8}" type="pres">
      <dgm:prSet presAssocID="{9C502713-1104-4208-990F-C107ABC0EE2E}" presName="node" presStyleLbl="node1" presStyleIdx="1" presStyleCnt="7">
        <dgm:presLayoutVars>
          <dgm:bulletEnabled val="1"/>
        </dgm:presLayoutVars>
      </dgm:prSet>
      <dgm:spPr/>
    </dgm:pt>
    <dgm:pt modelId="{7DECC2BB-B80D-4C33-859A-28D854D3FAE6}" type="pres">
      <dgm:prSet presAssocID="{8E25D3AB-B918-47AA-B891-CD16A5B6BF2A}" presName="sibTrans" presStyleLbl="sibTrans2D1" presStyleIdx="1" presStyleCnt="6"/>
      <dgm:spPr/>
    </dgm:pt>
    <dgm:pt modelId="{E3C680BC-8D5D-4AC1-A1C4-55D531944A71}" type="pres">
      <dgm:prSet presAssocID="{8E25D3AB-B918-47AA-B891-CD16A5B6BF2A}" presName="connectorText" presStyleLbl="sibTrans2D1" presStyleIdx="1" presStyleCnt="6"/>
      <dgm:spPr/>
    </dgm:pt>
    <dgm:pt modelId="{72360B87-F70C-4E59-824B-A7EC62683996}" type="pres">
      <dgm:prSet presAssocID="{ABAA387B-AB0E-4192-91F1-1C087F916706}" presName="node" presStyleLbl="node1" presStyleIdx="2" presStyleCnt="7">
        <dgm:presLayoutVars>
          <dgm:bulletEnabled val="1"/>
        </dgm:presLayoutVars>
      </dgm:prSet>
      <dgm:spPr/>
    </dgm:pt>
    <dgm:pt modelId="{55DF5A93-340D-4E02-8486-97DE41379DC1}" type="pres">
      <dgm:prSet presAssocID="{AEF25C0A-AE39-4EA9-883A-E12C79954103}" presName="sibTrans" presStyleLbl="sibTrans2D1" presStyleIdx="2" presStyleCnt="6"/>
      <dgm:spPr/>
    </dgm:pt>
    <dgm:pt modelId="{2E3750A1-F5E6-4CB5-B0B6-673F4604F6AF}" type="pres">
      <dgm:prSet presAssocID="{AEF25C0A-AE39-4EA9-883A-E12C79954103}" presName="connectorText" presStyleLbl="sibTrans2D1" presStyleIdx="2" presStyleCnt="6"/>
      <dgm:spPr/>
    </dgm:pt>
    <dgm:pt modelId="{F4F83887-C5E5-4995-BD18-B568CD1432E8}" type="pres">
      <dgm:prSet presAssocID="{BC016B9D-FE1E-40B1-9518-DE85D541EAA4}" presName="node" presStyleLbl="node1" presStyleIdx="3" presStyleCnt="7">
        <dgm:presLayoutVars>
          <dgm:bulletEnabled val="1"/>
        </dgm:presLayoutVars>
      </dgm:prSet>
      <dgm:spPr/>
    </dgm:pt>
    <dgm:pt modelId="{8E42AC53-0C39-46FB-80DB-2E3ECF103352}" type="pres">
      <dgm:prSet presAssocID="{04C7A6DD-51D0-4D00-B6CE-E7A5B0167711}" presName="sibTrans" presStyleLbl="sibTrans2D1" presStyleIdx="3" presStyleCnt="6"/>
      <dgm:spPr/>
    </dgm:pt>
    <dgm:pt modelId="{9751CF05-27DA-45D7-BA63-80003AC6E281}" type="pres">
      <dgm:prSet presAssocID="{04C7A6DD-51D0-4D00-B6CE-E7A5B0167711}" presName="connectorText" presStyleLbl="sibTrans2D1" presStyleIdx="3" presStyleCnt="6"/>
      <dgm:spPr/>
    </dgm:pt>
    <dgm:pt modelId="{28EA1A46-0819-4AE2-AF61-2DD7AFF3305B}" type="pres">
      <dgm:prSet presAssocID="{B9C33091-A967-487C-B8BD-FEA844583240}" presName="node" presStyleLbl="node1" presStyleIdx="4" presStyleCnt="7">
        <dgm:presLayoutVars>
          <dgm:bulletEnabled val="1"/>
        </dgm:presLayoutVars>
      </dgm:prSet>
      <dgm:spPr/>
    </dgm:pt>
    <dgm:pt modelId="{8FF83C40-308A-4F09-A8F5-DB04A40223A5}" type="pres">
      <dgm:prSet presAssocID="{378F0600-5761-4BF9-8043-182836D40F61}" presName="sibTrans" presStyleLbl="sibTrans2D1" presStyleIdx="4" presStyleCnt="6"/>
      <dgm:spPr/>
    </dgm:pt>
    <dgm:pt modelId="{13EC12AD-C624-4807-A04E-EA733E75025F}" type="pres">
      <dgm:prSet presAssocID="{378F0600-5761-4BF9-8043-182836D40F61}" presName="connectorText" presStyleLbl="sibTrans2D1" presStyleIdx="4" presStyleCnt="6"/>
      <dgm:spPr/>
    </dgm:pt>
    <dgm:pt modelId="{2C41A38E-4623-478C-AC84-1D9D9743F2E9}" type="pres">
      <dgm:prSet presAssocID="{95E7CAE5-D77D-45D5-84D0-934F3AA1D24B}" presName="node" presStyleLbl="node1" presStyleIdx="5" presStyleCnt="7">
        <dgm:presLayoutVars>
          <dgm:bulletEnabled val="1"/>
        </dgm:presLayoutVars>
      </dgm:prSet>
      <dgm:spPr/>
    </dgm:pt>
    <dgm:pt modelId="{4074A812-691A-491A-81DD-FEF5D7234723}" type="pres">
      <dgm:prSet presAssocID="{5DB2FD41-FC78-48D4-B284-3B5027741FC0}" presName="sibTrans" presStyleLbl="sibTrans2D1" presStyleIdx="5" presStyleCnt="6"/>
      <dgm:spPr/>
    </dgm:pt>
    <dgm:pt modelId="{91875485-8C55-4A8B-ACBF-8C274DCEA8A5}" type="pres">
      <dgm:prSet presAssocID="{5DB2FD41-FC78-48D4-B284-3B5027741FC0}" presName="connectorText" presStyleLbl="sibTrans2D1" presStyleIdx="5" presStyleCnt="6"/>
      <dgm:spPr/>
    </dgm:pt>
    <dgm:pt modelId="{583C4F15-D006-4C34-9F51-63D909478B11}" type="pres">
      <dgm:prSet presAssocID="{7B45B1D2-429D-4743-A6C8-E31DCD56965C}" presName="node" presStyleLbl="node1" presStyleIdx="6" presStyleCnt="7">
        <dgm:presLayoutVars>
          <dgm:bulletEnabled val="1"/>
        </dgm:presLayoutVars>
      </dgm:prSet>
      <dgm:spPr/>
    </dgm:pt>
  </dgm:ptLst>
  <dgm:cxnLst>
    <dgm:cxn modelId="{7A487800-02B9-46C5-9ECE-3FFD328CB038}" type="presOf" srcId="{ABAA387B-AB0E-4192-91F1-1C087F916706}" destId="{72360B87-F70C-4E59-824B-A7EC62683996}" srcOrd="0" destOrd="0" presId="urn:microsoft.com/office/officeart/2005/8/layout/process1"/>
    <dgm:cxn modelId="{FC508104-7703-4F32-B849-5192F2E5B72B}" type="presOf" srcId="{9C502713-1104-4208-990F-C107ABC0EE2E}" destId="{A234EFFA-9ECC-493E-AC0B-E06B7C3E14B8}" srcOrd="0" destOrd="0" presId="urn:microsoft.com/office/officeart/2005/8/layout/process1"/>
    <dgm:cxn modelId="{F7508908-018A-454E-A9F3-857633425540}" srcId="{8566CD7A-0AB6-4320-B32A-85CAB0FD16BE}" destId="{863B1E9D-DBBD-4D63-ADFF-91A56DA86FD4}" srcOrd="0" destOrd="0" parTransId="{A4EA9CB2-A410-4D7A-ACCE-B05254AF11AC}" sibTransId="{BC423F41-0DE6-4557-AAFE-750283192BDB}"/>
    <dgm:cxn modelId="{3977710F-2B5E-479C-8F8B-769FBC604AC0}" type="presOf" srcId="{378F0600-5761-4BF9-8043-182836D40F61}" destId="{13EC12AD-C624-4807-A04E-EA733E75025F}" srcOrd="1" destOrd="0" presId="urn:microsoft.com/office/officeart/2005/8/layout/process1"/>
    <dgm:cxn modelId="{0567B30F-0DBF-48CC-93A8-DAC145E04CA4}" type="presOf" srcId="{8E25D3AB-B918-47AA-B891-CD16A5B6BF2A}" destId="{7DECC2BB-B80D-4C33-859A-28D854D3FAE6}" srcOrd="0" destOrd="0" presId="urn:microsoft.com/office/officeart/2005/8/layout/process1"/>
    <dgm:cxn modelId="{5C53DE1D-4BFA-4FD3-8EF5-2C8C3B8E4FFB}" type="presOf" srcId="{B9C33091-A967-487C-B8BD-FEA844583240}" destId="{28EA1A46-0819-4AE2-AF61-2DD7AFF3305B}" srcOrd="0" destOrd="0" presId="urn:microsoft.com/office/officeart/2005/8/layout/process1"/>
    <dgm:cxn modelId="{9D228437-8BD5-42F7-B5FB-EDC22014D7DD}" type="presOf" srcId="{7B45B1D2-429D-4743-A6C8-E31DCD56965C}" destId="{583C4F15-D006-4C34-9F51-63D909478B11}" srcOrd="0" destOrd="0" presId="urn:microsoft.com/office/officeart/2005/8/layout/process1"/>
    <dgm:cxn modelId="{D633EB37-9B79-49CA-9AA5-A628BD31609A}" type="presOf" srcId="{863B1E9D-DBBD-4D63-ADFF-91A56DA86FD4}" destId="{7C2ACEAE-AEE8-4269-8BD0-E0E10EF1818E}" srcOrd="0" destOrd="0" presId="urn:microsoft.com/office/officeart/2005/8/layout/process1"/>
    <dgm:cxn modelId="{E27B8E4A-A099-48B3-B7F6-2392FCA48D34}" srcId="{8566CD7A-0AB6-4320-B32A-85CAB0FD16BE}" destId="{7B45B1D2-429D-4743-A6C8-E31DCD56965C}" srcOrd="6" destOrd="0" parTransId="{AB5AA19B-DBBE-4215-B1D4-282CBEBB949A}" sibTransId="{C96502E8-3487-4B3C-8282-8B78F1DE9B97}"/>
    <dgm:cxn modelId="{C229804B-6FC6-4755-BEFB-E9ACB769D6E6}" type="presOf" srcId="{AEF25C0A-AE39-4EA9-883A-E12C79954103}" destId="{55DF5A93-340D-4E02-8486-97DE41379DC1}" srcOrd="0" destOrd="0" presId="urn:microsoft.com/office/officeart/2005/8/layout/process1"/>
    <dgm:cxn modelId="{77CF484F-262A-4417-9FE6-42B56AA23083}" type="presOf" srcId="{378F0600-5761-4BF9-8043-182836D40F61}" destId="{8FF83C40-308A-4F09-A8F5-DB04A40223A5}" srcOrd="0" destOrd="0" presId="urn:microsoft.com/office/officeart/2005/8/layout/process1"/>
    <dgm:cxn modelId="{8CADF26F-1BEA-4681-85A8-3275045BE604}" type="presOf" srcId="{8E25D3AB-B918-47AA-B891-CD16A5B6BF2A}" destId="{E3C680BC-8D5D-4AC1-A1C4-55D531944A71}" srcOrd="1" destOrd="0" presId="urn:microsoft.com/office/officeart/2005/8/layout/process1"/>
    <dgm:cxn modelId="{63743475-3C7C-4099-98CF-3C9B79CB2380}" srcId="{8566CD7A-0AB6-4320-B32A-85CAB0FD16BE}" destId="{BC016B9D-FE1E-40B1-9518-DE85D541EAA4}" srcOrd="3" destOrd="0" parTransId="{0B984A3A-B387-4F6B-AC4D-24852EEAC181}" sibTransId="{04C7A6DD-51D0-4D00-B6CE-E7A5B0167711}"/>
    <dgm:cxn modelId="{C332E576-5EC1-46AE-869E-2C7E0DCBF11E}" type="presOf" srcId="{95E7CAE5-D77D-45D5-84D0-934F3AA1D24B}" destId="{2C41A38E-4623-478C-AC84-1D9D9743F2E9}" srcOrd="0" destOrd="0" presId="urn:microsoft.com/office/officeart/2005/8/layout/process1"/>
    <dgm:cxn modelId="{CA5D338F-9413-47DF-B0CB-8012E4D1D9E3}" type="presOf" srcId="{5DB2FD41-FC78-48D4-B284-3B5027741FC0}" destId="{91875485-8C55-4A8B-ACBF-8C274DCEA8A5}" srcOrd="1" destOrd="0" presId="urn:microsoft.com/office/officeart/2005/8/layout/process1"/>
    <dgm:cxn modelId="{33BA6091-C121-4DC4-BEAA-8AACFB630F21}" srcId="{8566CD7A-0AB6-4320-B32A-85CAB0FD16BE}" destId="{B9C33091-A967-487C-B8BD-FEA844583240}" srcOrd="4" destOrd="0" parTransId="{6B11EFC2-7225-4BE8-9913-574A2EB69FAF}" sibTransId="{378F0600-5761-4BF9-8043-182836D40F61}"/>
    <dgm:cxn modelId="{2BF6E5A8-88A2-4E77-9767-6B7BF118AF5F}" type="presOf" srcId="{04C7A6DD-51D0-4D00-B6CE-E7A5B0167711}" destId="{8E42AC53-0C39-46FB-80DB-2E3ECF103352}" srcOrd="0" destOrd="0" presId="urn:microsoft.com/office/officeart/2005/8/layout/process1"/>
    <dgm:cxn modelId="{B31C26AB-F7A6-4759-A960-5B324DC4C9B4}" srcId="{8566CD7A-0AB6-4320-B32A-85CAB0FD16BE}" destId="{95E7CAE5-D77D-45D5-84D0-934F3AA1D24B}" srcOrd="5" destOrd="0" parTransId="{1A266F8A-8426-489C-9436-3347D115A1C8}" sibTransId="{5DB2FD41-FC78-48D4-B284-3B5027741FC0}"/>
    <dgm:cxn modelId="{04C229AC-DEAD-47B9-84EA-CA3AC45ACE60}" type="presOf" srcId="{BC423F41-0DE6-4557-AAFE-750283192BDB}" destId="{AC98A8E3-DFA0-4741-9101-EAFB228D014F}" srcOrd="1" destOrd="0" presId="urn:microsoft.com/office/officeart/2005/8/layout/process1"/>
    <dgm:cxn modelId="{657CC4BF-8BF0-46B1-BD22-CE9BFAB4B741}" type="presOf" srcId="{04C7A6DD-51D0-4D00-B6CE-E7A5B0167711}" destId="{9751CF05-27DA-45D7-BA63-80003AC6E281}" srcOrd="1" destOrd="0" presId="urn:microsoft.com/office/officeart/2005/8/layout/process1"/>
    <dgm:cxn modelId="{51800CCE-E924-48D0-83A0-004BECD92C55}" srcId="{8566CD7A-0AB6-4320-B32A-85CAB0FD16BE}" destId="{ABAA387B-AB0E-4192-91F1-1C087F916706}" srcOrd="2" destOrd="0" parTransId="{13E941F4-730B-42C0-9053-28652F7F67D6}" sibTransId="{AEF25C0A-AE39-4EA9-883A-E12C79954103}"/>
    <dgm:cxn modelId="{169784CE-5D89-4F36-B70C-F4AFD0025B18}" type="presOf" srcId="{5DB2FD41-FC78-48D4-B284-3B5027741FC0}" destId="{4074A812-691A-491A-81DD-FEF5D7234723}" srcOrd="0" destOrd="0" presId="urn:microsoft.com/office/officeart/2005/8/layout/process1"/>
    <dgm:cxn modelId="{F4564AD0-42D2-41EC-9153-8379BBA1101F}" type="presOf" srcId="{8566CD7A-0AB6-4320-B32A-85CAB0FD16BE}" destId="{D5488806-CD55-4DA5-99BB-A70B7EAD4A85}" srcOrd="0" destOrd="0" presId="urn:microsoft.com/office/officeart/2005/8/layout/process1"/>
    <dgm:cxn modelId="{9717D9E7-8286-4DA1-AA90-FB68FE0821AE}" srcId="{8566CD7A-0AB6-4320-B32A-85CAB0FD16BE}" destId="{9C502713-1104-4208-990F-C107ABC0EE2E}" srcOrd="1" destOrd="0" parTransId="{7B1F2083-F512-4258-9B4F-0E1222D93F54}" sibTransId="{8E25D3AB-B918-47AA-B891-CD16A5B6BF2A}"/>
    <dgm:cxn modelId="{FC9302EA-E686-4274-B620-C3765CED5F62}" type="presOf" srcId="{AEF25C0A-AE39-4EA9-883A-E12C79954103}" destId="{2E3750A1-F5E6-4CB5-B0B6-673F4604F6AF}" srcOrd="1" destOrd="0" presId="urn:microsoft.com/office/officeart/2005/8/layout/process1"/>
    <dgm:cxn modelId="{9F493CF1-EEB3-4153-83B5-505C52FAB876}" type="presOf" srcId="{BC423F41-0DE6-4557-AAFE-750283192BDB}" destId="{FFC11295-1B30-4D35-B5C4-AFA884EAFA9B}" srcOrd="0" destOrd="0" presId="urn:microsoft.com/office/officeart/2005/8/layout/process1"/>
    <dgm:cxn modelId="{14B3FCFC-7ECB-41C3-BDD7-54A201463EB1}" type="presOf" srcId="{BC016B9D-FE1E-40B1-9518-DE85D541EAA4}" destId="{F4F83887-C5E5-4995-BD18-B568CD1432E8}" srcOrd="0" destOrd="0" presId="urn:microsoft.com/office/officeart/2005/8/layout/process1"/>
    <dgm:cxn modelId="{29920960-87B9-4AB5-84D6-55E4E8084CDC}" type="presParOf" srcId="{D5488806-CD55-4DA5-99BB-A70B7EAD4A85}" destId="{7C2ACEAE-AEE8-4269-8BD0-E0E10EF1818E}" srcOrd="0" destOrd="0" presId="urn:microsoft.com/office/officeart/2005/8/layout/process1"/>
    <dgm:cxn modelId="{05BF8619-F498-4512-BBED-3281BB9F9FEA}" type="presParOf" srcId="{D5488806-CD55-4DA5-99BB-A70B7EAD4A85}" destId="{FFC11295-1B30-4D35-B5C4-AFA884EAFA9B}" srcOrd="1" destOrd="0" presId="urn:microsoft.com/office/officeart/2005/8/layout/process1"/>
    <dgm:cxn modelId="{A4545586-F736-4E66-A61A-BBD6982F6F9B}" type="presParOf" srcId="{FFC11295-1B30-4D35-B5C4-AFA884EAFA9B}" destId="{AC98A8E3-DFA0-4741-9101-EAFB228D014F}" srcOrd="0" destOrd="0" presId="urn:microsoft.com/office/officeart/2005/8/layout/process1"/>
    <dgm:cxn modelId="{A5D633E0-952F-4BC4-8A9D-06D3E0508C42}" type="presParOf" srcId="{D5488806-CD55-4DA5-99BB-A70B7EAD4A85}" destId="{A234EFFA-9ECC-493E-AC0B-E06B7C3E14B8}" srcOrd="2" destOrd="0" presId="urn:microsoft.com/office/officeart/2005/8/layout/process1"/>
    <dgm:cxn modelId="{14FAD29D-E123-42EB-B67F-FA3C3F3EC526}" type="presParOf" srcId="{D5488806-CD55-4DA5-99BB-A70B7EAD4A85}" destId="{7DECC2BB-B80D-4C33-859A-28D854D3FAE6}" srcOrd="3" destOrd="0" presId="urn:microsoft.com/office/officeart/2005/8/layout/process1"/>
    <dgm:cxn modelId="{1845B6C0-4C60-476C-B41A-53B62E8F3A0E}" type="presParOf" srcId="{7DECC2BB-B80D-4C33-859A-28D854D3FAE6}" destId="{E3C680BC-8D5D-4AC1-A1C4-55D531944A71}" srcOrd="0" destOrd="0" presId="urn:microsoft.com/office/officeart/2005/8/layout/process1"/>
    <dgm:cxn modelId="{D61D7358-C008-43F3-B387-83AC0AEDFA42}" type="presParOf" srcId="{D5488806-CD55-4DA5-99BB-A70B7EAD4A85}" destId="{72360B87-F70C-4E59-824B-A7EC62683996}" srcOrd="4" destOrd="0" presId="urn:microsoft.com/office/officeart/2005/8/layout/process1"/>
    <dgm:cxn modelId="{219A5E18-6F57-467A-82CC-C02C5EC35DEF}" type="presParOf" srcId="{D5488806-CD55-4DA5-99BB-A70B7EAD4A85}" destId="{55DF5A93-340D-4E02-8486-97DE41379DC1}" srcOrd="5" destOrd="0" presId="urn:microsoft.com/office/officeart/2005/8/layout/process1"/>
    <dgm:cxn modelId="{99E1C0C3-D116-46E8-AE5B-F51C98465C2E}" type="presParOf" srcId="{55DF5A93-340D-4E02-8486-97DE41379DC1}" destId="{2E3750A1-F5E6-4CB5-B0B6-673F4604F6AF}" srcOrd="0" destOrd="0" presId="urn:microsoft.com/office/officeart/2005/8/layout/process1"/>
    <dgm:cxn modelId="{E10F3AFD-D5A0-4B03-B67F-21EBAE8ACB9F}" type="presParOf" srcId="{D5488806-CD55-4DA5-99BB-A70B7EAD4A85}" destId="{F4F83887-C5E5-4995-BD18-B568CD1432E8}" srcOrd="6" destOrd="0" presId="urn:microsoft.com/office/officeart/2005/8/layout/process1"/>
    <dgm:cxn modelId="{38BD2C57-5890-42D5-9771-4918B4ABFD79}" type="presParOf" srcId="{D5488806-CD55-4DA5-99BB-A70B7EAD4A85}" destId="{8E42AC53-0C39-46FB-80DB-2E3ECF103352}" srcOrd="7" destOrd="0" presId="urn:microsoft.com/office/officeart/2005/8/layout/process1"/>
    <dgm:cxn modelId="{1A2C6EBB-C8AD-4ECD-B10C-FEAD840CBF41}" type="presParOf" srcId="{8E42AC53-0C39-46FB-80DB-2E3ECF103352}" destId="{9751CF05-27DA-45D7-BA63-80003AC6E281}" srcOrd="0" destOrd="0" presId="urn:microsoft.com/office/officeart/2005/8/layout/process1"/>
    <dgm:cxn modelId="{FFF0A6DC-0367-4999-AAF8-9B918D3A3DD5}" type="presParOf" srcId="{D5488806-CD55-4DA5-99BB-A70B7EAD4A85}" destId="{28EA1A46-0819-4AE2-AF61-2DD7AFF3305B}" srcOrd="8" destOrd="0" presId="urn:microsoft.com/office/officeart/2005/8/layout/process1"/>
    <dgm:cxn modelId="{03B8A453-80F9-4291-AAEC-7B7F6CD49D14}" type="presParOf" srcId="{D5488806-CD55-4DA5-99BB-A70B7EAD4A85}" destId="{8FF83C40-308A-4F09-A8F5-DB04A40223A5}" srcOrd="9" destOrd="0" presId="urn:microsoft.com/office/officeart/2005/8/layout/process1"/>
    <dgm:cxn modelId="{AF450433-BEB1-4B8F-9D80-83ABD5CB378D}" type="presParOf" srcId="{8FF83C40-308A-4F09-A8F5-DB04A40223A5}" destId="{13EC12AD-C624-4807-A04E-EA733E75025F}" srcOrd="0" destOrd="0" presId="urn:microsoft.com/office/officeart/2005/8/layout/process1"/>
    <dgm:cxn modelId="{B6C4CF0B-817B-45EC-A386-E1F461DD4302}" type="presParOf" srcId="{D5488806-CD55-4DA5-99BB-A70B7EAD4A85}" destId="{2C41A38E-4623-478C-AC84-1D9D9743F2E9}" srcOrd="10" destOrd="0" presId="urn:microsoft.com/office/officeart/2005/8/layout/process1"/>
    <dgm:cxn modelId="{E50563DD-DD67-4218-BE53-38EB8A61F644}" type="presParOf" srcId="{D5488806-CD55-4DA5-99BB-A70B7EAD4A85}" destId="{4074A812-691A-491A-81DD-FEF5D7234723}" srcOrd="11" destOrd="0" presId="urn:microsoft.com/office/officeart/2005/8/layout/process1"/>
    <dgm:cxn modelId="{C72B37B8-1D20-4891-B1D7-9DCE40E7C7AB}" type="presParOf" srcId="{4074A812-691A-491A-81DD-FEF5D7234723}" destId="{91875485-8C55-4A8B-ACBF-8C274DCEA8A5}" srcOrd="0" destOrd="0" presId="urn:microsoft.com/office/officeart/2005/8/layout/process1"/>
    <dgm:cxn modelId="{0A00E018-4FF2-4509-9EA9-8E32CBF2EF55}" type="presParOf" srcId="{D5488806-CD55-4DA5-99BB-A70B7EAD4A85}" destId="{583C4F15-D006-4C34-9F51-63D909478B11}" srcOrd="12" destOrd="0" presId="urn:microsoft.com/office/officeart/2005/8/layout/process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2ACEAE-AEE8-4269-8BD0-E0E10EF1818E}">
      <dsp:nvSpPr>
        <dsp:cNvPr id="0" name=""/>
        <dsp:cNvSpPr/>
      </dsp:nvSpPr>
      <dsp:spPr>
        <a:xfrm>
          <a:off x="1540" y="1212168"/>
          <a:ext cx="583331" cy="77606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GB" sz="500" kern="1200"/>
            <a:t>Data acqusition </a:t>
          </a:r>
          <a:br>
            <a:rPr lang="en-GB" sz="500" kern="1200"/>
          </a:br>
          <a:r>
            <a:rPr lang="en-GB" sz="500" kern="1200"/>
            <a:t>------------------</a:t>
          </a:r>
          <a:br>
            <a:rPr lang="en-GB" sz="500" kern="1200"/>
          </a:br>
          <a:r>
            <a:rPr lang="en-GB" sz="500" kern="1200"/>
            <a:t>download PPD</a:t>
          </a:r>
          <a:br>
            <a:rPr lang="en-GB" sz="500" kern="1200"/>
          </a:br>
          <a:br>
            <a:rPr lang="en-GB" sz="500" kern="1200"/>
          </a:br>
          <a:r>
            <a:rPr lang="en-GB" sz="500" kern="1200"/>
            <a:t>linked HPI</a:t>
          </a:r>
          <a:br>
            <a:rPr lang="en-GB" sz="500" kern="1200"/>
          </a:br>
          <a:br>
            <a:rPr lang="en-GB" sz="500" kern="1200"/>
          </a:br>
          <a:r>
            <a:rPr lang="en-GB" sz="500" kern="1200"/>
            <a:t>house attrututes </a:t>
          </a:r>
        </a:p>
      </dsp:txBody>
      <dsp:txXfrm>
        <a:off x="18625" y="1229253"/>
        <a:ext cx="549161" cy="741893"/>
      </dsp:txXfrm>
    </dsp:sp>
    <dsp:sp modelId="{FFC11295-1B30-4D35-B5C4-AFA884EAFA9B}">
      <dsp:nvSpPr>
        <dsp:cNvPr id="0" name=""/>
        <dsp:cNvSpPr/>
      </dsp:nvSpPr>
      <dsp:spPr>
        <a:xfrm>
          <a:off x="643205" y="1527866"/>
          <a:ext cx="123666" cy="14466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GB" sz="400" kern="1200"/>
        </a:p>
      </dsp:txBody>
      <dsp:txXfrm>
        <a:off x="643205" y="1556799"/>
        <a:ext cx="86566" cy="86800"/>
      </dsp:txXfrm>
    </dsp:sp>
    <dsp:sp modelId="{A234EFFA-9ECC-493E-AC0B-E06B7C3E14B8}">
      <dsp:nvSpPr>
        <dsp:cNvPr id="0" name=""/>
        <dsp:cNvSpPr/>
      </dsp:nvSpPr>
      <dsp:spPr>
        <a:xfrm>
          <a:off x="818204" y="1212168"/>
          <a:ext cx="583331" cy="77606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GB" sz="500" kern="1200"/>
            <a:t>Cleaning</a:t>
          </a:r>
          <a:br>
            <a:rPr lang="en-GB" sz="500" kern="1200"/>
          </a:br>
          <a:r>
            <a:rPr lang="en-GB" sz="500" kern="1200"/>
            <a:t>-------------------</a:t>
          </a:r>
          <a:br>
            <a:rPr lang="en-GB" sz="500" kern="1200"/>
          </a:br>
          <a:r>
            <a:rPr lang="en-GB" sz="500" kern="1200"/>
            <a:t>remove duplicates</a:t>
          </a:r>
          <a:br>
            <a:rPr lang="en-GB" sz="500" kern="1200"/>
          </a:br>
          <a:br>
            <a:rPr lang="en-GB" sz="500" kern="1200"/>
          </a:br>
          <a:r>
            <a:rPr lang="en-GB" sz="500" kern="1200"/>
            <a:t>fix missing values</a:t>
          </a:r>
          <a:br>
            <a:rPr lang="en-GB" sz="500" kern="1200"/>
          </a:br>
          <a:br>
            <a:rPr lang="en-GB" sz="500" kern="1200"/>
          </a:br>
          <a:r>
            <a:rPr lang="en-GB" sz="500" kern="1200"/>
            <a:t>postcode formates</a:t>
          </a:r>
        </a:p>
      </dsp:txBody>
      <dsp:txXfrm>
        <a:off x="835289" y="1229253"/>
        <a:ext cx="549161" cy="741893"/>
      </dsp:txXfrm>
    </dsp:sp>
    <dsp:sp modelId="{7DECC2BB-B80D-4C33-859A-28D854D3FAE6}">
      <dsp:nvSpPr>
        <dsp:cNvPr id="0" name=""/>
        <dsp:cNvSpPr/>
      </dsp:nvSpPr>
      <dsp:spPr>
        <a:xfrm>
          <a:off x="1459869" y="1527866"/>
          <a:ext cx="123666" cy="14466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GB" sz="400" kern="1200"/>
        </a:p>
      </dsp:txBody>
      <dsp:txXfrm>
        <a:off x="1459869" y="1556799"/>
        <a:ext cx="86566" cy="86800"/>
      </dsp:txXfrm>
    </dsp:sp>
    <dsp:sp modelId="{72360B87-F70C-4E59-824B-A7EC62683996}">
      <dsp:nvSpPr>
        <dsp:cNvPr id="0" name=""/>
        <dsp:cNvSpPr/>
      </dsp:nvSpPr>
      <dsp:spPr>
        <a:xfrm>
          <a:off x="1634869" y="1212168"/>
          <a:ext cx="583331" cy="77606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GB" sz="500" kern="1200"/>
            <a:t>Feature engineering</a:t>
          </a:r>
          <a:br>
            <a:rPr lang="en-GB" sz="500" kern="1200"/>
          </a:br>
          <a:r>
            <a:rPr lang="en-GB" sz="500" kern="1200"/>
            <a:t>-------------------</a:t>
          </a:r>
          <a:br>
            <a:rPr lang="en-GB" sz="500" kern="1200"/>
          </a:br>
          <a:r>
            <a:rPr lang="en-GB" sz="500" kern="1200"/>
            <a:t>combined hpi column</a:t>
          </a:r>
          <a:br>
            <a:rPr lang="en-GB" sz="500" kern="1200"/>
          </a:br>
          <a:br>
            <a:rPr lang="en-GB" sz="500" kern="1200"/>
          </a:br>
          <a:r>
            <a:rPr lang="en-GB" sz="500" kern="1200"/>
            <a:t>regions from postcode</a:t>
          </a:r>
          <a:br>
            <a:rPr lang="en-GB" sz="500" kern="1200"/>
          </a:br>
          <a:br>
            <a:rPr lang="en-GB" sz="500" kern="1200"/>
          </a:br>
          <a:r>
            <a:rPr lang="en-GB" sz="500" kern="1200"/>
            <a:t>select features</a:t>
          </a:r>
        </a:p>
      </dsp:txBody>
      <dsp:txXfrm>
        <a:off x="1651954" y="1229253"/>
        <a:ext cx="549161" cy="741893"/>
      </dsp:txXfrm>
    </dsp:sp>
    <dsp:sp modelId="{55DF5A93-340D-4E02-8486-97DE41379DC1}">
      <dsp:nvSpPr>
        <dsp:cNvPr id="0" name=""/>
        <dsp:cNvSpPr/>
      </dsp:nvSpPr>
      <dsp:spPr>
        <a:xfrm>
          <a:off x="2276534" y="1527866"/>
          <a:ext cx="123666" cy="14466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GB" sz="400" kern="1200"/>
        </a:p>
      </dsp:txBody>
      <dsp:txXfrm>
        <a:off x="2276534" y="1556799"/>
        <a:ext cx="86566" cy="86800"/>
      </dsp:txXfrm>
    </dsp:sp>
    <dsp:sp modelId="{F4F83887-C5E5-4995-BD18-B568CD1432E8}">
      <dsp:nvSpPr>
        <dsp:cNvPr id="0" name=""/>
        <dsp:cNvSpPr/>
      </dsp:nvSpPr>
      <dsp:spPr>
        <a:xfrm>
          <a:off x="2451534" y="1212168"/>
          <a:ext cx="583331" cy="77606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GB" sz="500" kern="1200"/>
            <a:t>model preperation</a:t>
          </a:r>
          <a:br>
            <a:rPr lang="en-GB" sz="500" kern="1200"/>
          </a:br>
          <a:r>
            <a:rPr lang="en-GB" sz="500" kern="1200"/>
            <a:t>-----------------</a:t>
          </a:r>
          <a:br>
            <a:rPr lang="en-GB" sz="500" kern="1200"/>
          </a:br>
          <a:r>
            <a:rPr lang="en-GB" sz="500" kern="1200"/>
            <a:t>trian/test split</a:t>
          </a:r>
          <a:br>
            <a:rPr lang="en-GB" sz="500" kern="1200"/>
          </a:br>
          <a:br>
            <a:rPr lang="en-GB" sz="500" kern="1200"/>
          </a:br>
          <a:r>
            <a:rPr lang="en-GB" sz="500" kern="1200"/>
            <a:t>encode features </a:t>
          </a:r>
        </a:p>
      </dsp:txBody>
      <dsp:txXfrm>
        <a:off x="2468619" y="1229253"/>
        <a:ext cx="549161" cy="741893"/>
      </dsp:txXfrm>
    </dsp:sp>
    <dsp:sp modelId="{8E42AC53-0C39-46FB-80DB-2E3ECF103352}">
      <dsp:nvSpPr>
        <dsp:cNvPr id="0" name=""/>
        <dsp:cNvSpPr/>
      </dsp:nvSpPr>
      <dsp:spPr>
        <a:xfrm>
          <a:off x="3093199" y="1527866"/>
          <a:ext cx="123666" cy="14466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GB" sz="400" kern="1200"/>
        </a:p>
      </dsp:txBody>
      <dsp:txXfrm>
        <a:off x="3093199" y="1556799"/>
        <a:ext cx="86566" cy="86800"/>
      </dsp:txXfrm>
    </dsp:sp>
    <dsp:sp modelId="{28EA1A46-0819-4AE2-AF61-2DD7AFF3305B}">
      <dsp:nvSpPr>
        <dsp:cNvPr id="0" name=""/>
        <dsp:cNvSpPr/>
      </dsp:nvSpPr>
      <dsp:spPr>
        <a:xfrm>
          <a:off x="3268198" y="1212168"/>
          <a:ext cx="583331" cy="77606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GB" sz="500" kern="1200"/>
            <a:t>Model training</a:t>
          </a:r>
          <a:br>
            <a:rPr lang="en-GB" sz="500" kern="1200"/>
          </a:br>
          <a:r>
            <a:rPr lang="en-GB" sz="500" kern="1200"/>
            <a:t>--------------------</a:t>
          </a:r>
          <a:br>
            <a:rPr lang="en-GB" sz="500" kern="1200"/>
          </a:br>
          <a:r>
            <a:rPr lang="en-GB" sz="500" kern="1200"/>
            <a:t>linear regression</a:t>
          </a:r>
          <a:br>
            <a:rPr lang="en-GB" sz="500" kern="1200"/>
          </a:br>
          <a:br>
            <a:rPr lang="en-GB" sz="500" kern="1200"/>
          </a:br>
          <a:r>
            <a:rPr lang="en-GB" sz="500" kern="1200"/>
            <a:t>decison tree</a:t>
          </a:r>
          <a:br>
            <a:rPr lang="en-GB" sz="500" kern="1200"/>
          </a:br>
          <a:br>
            <a:rPr lang="en-GB" sz="500" kern="1200"/>
          </a:br>
          <a:r>
            <a:rPr lang="en-GB" sz="500" kern="1200"/>
            <a:t>random Forest</a:t>
          </a:r>
        </a:p>
      </dsp:txBody>
      <dsp:txXfrm>
        <a:off x="3285283" y="1229253"/>
        <a:ext cx="549161" cy="741893"/>
      </dsp:txXfrm>
    </dsp:sp>
    <dsp:sp modelId="{8FF83C40-308A-4F09-A8F5-DB04A40223A5}">
      <dsp:nvSpPr>
        <dsp:cNvPr id="0" name=""/>
        <dsp:cNvSpPr/>
      </dsp:nvSpPr>
      <dsp:spPr>
        <a:xfrm>
          <a:off x="3909863" y="1527866"/>
          <a:ext cx="123666" cy="14466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GB" sz="400" kern="1200"/>
        </a:p>
      </dsp:txBody>
      <dsp:txXfrm>
        <a:off x="3909863" y="1556799"/>
        <a:ext cx="86566" cy="86800"/>
      </dsp:txXfrm>
    </dsp:sp>
    <dsp:sp modelId="{2C41A38E-4623-478C-AC84-1D9D9743F2E9}">
      <dsp:nvSpPr>
        <dsp:cNvPr id="0" name=""/>
        <dsp:cNvSpPr/>
      </dsp:nvSpPr>
      <dsp:spPr>
        <a:xfrm>
          <a:off x="4084863" y="1212168"/>
          <a:ext cx="583331" cy="77606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GB" sz="500" kern="1200"/>
            <a:t>evualiton</a:t>
          </a:r>
          <a:br>
            <a:rPr lang="en-GB" sz="500" kern="1200"/>
          </a:br>
          <a:r>
            <a:rPr lang="en-GB" sz="500" kern="1200"/>
            <a:t>-------------------</a:t>
          </a:r>
          <a:br>
            <a:rPr lang="en-GB" sz="500" kern="1200"/>
          </a:br>
          <a:r>
            <a:rPr lang="en-GB" sz="500" kern="1200"/>
            <a:t>RMSE</a:t>
          </a:r>
          <a:br>
            <a:rPr lang="en-GB" sz="500" kern="1200"/>
          </a:br>
          <a:br>
            <a:rPr lang="en-GB" sz="500" kern="1200"/>
          </a:br>
          <a:r>
            <a:rPr lang="en-GB" sz="500" kern="1200"/>
            <a:t>MAE</a:t>
          </a:r>
          <a:br>
            <a:rPr lang="en-GB" sz="500" kern="1200"/>
          </a:br>
          <a:br>
            <a:rPr lang="en-GB" sz="500" kern="1200"/>
          </a:br>
          <a:r>
            <a:rPr lang="en-GB" sz="500" kern="1200"/>
            <a:t>R^2</a:t>
          </a:r>
        </a:p>
      </dsp:txBody>
      <dsp:txXfrm>
        <a:off x="4101948" y="1229253"/>
        <a:ext cx="549161" cy="741893"/>
      </dsp:txXfrm>
    </dsp:sp>
    <dsp:sp modelId="{4074A812-691A-491A-81DD-FEF5D7234723}">
      <dsp:nvSpPr>
        <dsp:cNvPr id="0" name=""/>
        <dsp:cNvSpPr/>
      </dsp:nvSpPr>
      <dsp:spPr>
        <a:xfrm>
          <a:off x="4726528" y="1527866"/>
          <a:ext cx="123666" cy="14466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GB" sz="400" kern="1200"/>
        </a:p>
      </dsp:txBody>
      <dsp:txXfrm>
        <a:off x="4726528" y="1556799"/>
        <a:ext cx="86566" cy="86800"/>
      </dsp:txXfrm>
    </dsp:sp>
    <dsp:sp modelId="{583C4F15-D006-4C34-9F51-63D909478B11}">
      <dsp:nvSpPr>
        <dsp:cNvPr id="0" name=""/>
        <dsp:cNvSpPr/>
      </dsp:nvSpPr>
      <dsp:spPr>
        <a:xfrm>
          <a:off x="4901527" y="1212168"/>
          <a:ext cx="583331" cy="77606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GB" sz="500" kern="1200"/>
            <a:t>reflection</a:t>
          </a:r>
          <a:br>
            <a:rPr lang="en-GB" sz="500" kern="1200"/>
          </a:br>
          <a:r>
            <a:rPr lang="en-GB" sz="500" kern="1200"/>
            <a:t>---------------</a:t>
          </a:r>
          <a:br>
            <a:rPr lang="en-GB" sz="500" kern="1200"/>
          </a:br>
          <a:br>
            <a:rPr lang="en-GB" sz="500" kern="1200"/>
          </a:br>
          <a:r>
            <a:rPr lang="en-GB" sz="500" kern="1200"/>
            <a:t>model behaviour</a:t>
          </a:r>
          <a:br>
            <a:rPr lang="en-GB" sz="500" kern="1200"/>
          </a:br>
          <a:br>
            <a:rPr lang="en-GB" sz="500" kern="1200"/>
          </a:br>
          <a:r>
            <a:rPr lang="en-GB" sz="500" kern="1200"/>
            <a:t>limitations</a:t>
          </a:r>
          <a:br>
            <a:rPr lang="en-GB" sz="500" kern="1200"/>
          </a:br>
          <a:br>
            <a:rPr lang="en-GB" sz="500" kern="1200"/>
          </a:br>
          <a:r>
            <a:rPr lang="en-GB" sz="500" kern="1200"/>
            <a:t>ethical problems</a:t>
          </a:r>
        </a:p>
      </dsp:txBody>
      <dsp:txXfrm>
        <a:off x="4918612" y="1229253"/>
        <a:ext cx="549161" cy="7418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3F2FE4AF9C74A4B8CF81E160C78CDCF" ma:contentTypeVersion="3" ma:contentTypeDescription="Create a new document." ma:contentTypeScope="" ma:versionID="c06779201d5e9983a1a9658c68dfa1f4">
  <xsd:schema xmlns:xsd="http://www.w3.org/2001/XMLSchema" xmlns:xs="http://www.w3.org/2001/XMLSchema" xmlns:p="http://schemas.microsoft.com/office/2006/metadata/properties" xmlns:ns2="ebb9d29f-6332-4a45-9928-4f6ebe528b6a" targetNamespace="http://schemas.microsoft.com/office/2006/metadata/properties" ma:root="true" ma:fieldsID="6beb9e79b1602da5686a0b04571255ff" ns2:_="">
    <xsd:import namespace="ebb9d29f-6332-4a45-9928-4f6ebe528b6a"/>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b9d29f-6332-4a45-9928-4f6ebe528b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D6547E1-E8AB-4736-BBC9-D743A05FB56A}">
  <ds:schemaRefs>
    <ds:schemaRef ds:uri="http://schemas.openxmlformats.org/officeDocument/2006/bibliography"/>
  </ds:schemaRefs>
</ds:datastoreItem>
</file>

<file path=customXml/itemProps2.xml><?xml version="1.0" encoding="utf-8"?>
<ds:datastoreItem xmlns:ds="http://schemas.openxmlformats.org/officeDocument/2006/customXml" ds:itemID="{26B87F41-C92F-40C8-88FE-DEDC73289E27}">
  <ds:schemaRefs>
    <ds:schemaRef ds:uri="http://schemas.microsoft.com/sharepoint/v3/contenttype/forms"/>
  </ds:schemaRefs>
</ds:datastoreItem>
</file>

<file path=customXml/itemProps3.xml><?xml version="1.0" encoding="utf-8"?>
<ds:datastoreItem xmlns:ds="http://schemas.openxmlformats.org/officeDocument/2006/customXml" ds:itemID="{68AFD433-7DBE-4C36-B674-DD11885E7829}">
  <ds:schemaRefs>
    <ds:schemaRef ds:uri="http://purl.org/dc/elements/1.1/"/>
    <ds:schemaRef ds:uri="http://www.w3.org/XML/1998/namespace"/>
    <ds:schemaRef ds:uri="http://schemas.microsoft.com/office/2006/documentManagement/types"/>
    <ds:schemaRef ds:uri="http://schemas.microsoft.com/office/infopath/2007/PartnerControls"/>
    <ds:schemaRef ds:uri="ebb9d29f-6332-4a45-9928-4f6ebe528b6a"/>
    <ds:schemaRef ds:uri="http://schemas.openxmlformats.org/package/2006/metadata/core-properties"/>
    <ds:schemaRef ds:uri="http://schemas.microsoft.com/office/2006/metadata/properties"/>
    <ds:schemaRef ds:uri="http://purl.org/dc/dcmitype/"/>
    <ds:schemaRef ds:uri="http://purl.org/dc/terms/"/>
  </ds:schemaRefs>
</ds:datastoreItem>
</file>

<file path=customXml/itemProps4.xml><?xml version="1.0" encoding="utf-8"?>
<ds:datastoreItem xmlns:ds="http://schemas.openxmlformats.org/officeDocument/2006/customXml" ds:itemID="{D595A316-9540-414D-A178-A2A9605336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bb9d29f-6332-4a45-9928-4f6ebe528b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13310</Words>
  <Characters>75868</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89001</CharactersWithSpaces>
  <SharedDoc>false</SharedDoc>
  <HLinks>
    <vt:vector size="114" baseType="variant">
      <vt:variant>
        <vt:i4>1245233</vt:i4>
      </vt:variant>
      <vt:variant>
        <vt:i4>113</vt:i4>
      </vt:variant>
      <vt:variant>
        <vt:i4>0</vt:i4>
      </vt:variant>
      <vt:variant>
        <vt:i4>5</vt:i4>
      </vt:variant>
      <vt:variant>
        <vt:lpwstr/>
      </vt:variant>
      <vt:variant>
        <vt:lpwstr>_Toc214014615</vt:lpwstr>
      </vt:variant>
      <vt:variant>
        <vt:i4>1245233</vt:i4>
      </vt:variant>
      <vt:variant>
        <vt:i4>107</vt:i4>
      </vt:variant>
      <vt:variant>
        <vt:i4>0</vt:i4>
      </vt:variant>
      <vt:variant>
        <vt:i4>5</vt:i4>
      </vt:variant>
      <vt:variant>
        <vt:lpwstr/>
      </vt:variant>
      <vt:variant>
        <vt:lpwstr>_Toc214014614</vt:lpwstr>
      </vt:variant>
      <vt:variant>
        <vt:i4>1245233</vt:i4>
      </vt:variant>
      <vt:variant>
        <vt:i4>101</vt:i4>
      </vt:variant>
      <vt:variant>
        <vt:i4>0</vt:i4>
      </vt:variant>
      <vt:variant>
        <vt:i4>5</vt:i4>
      </vt:variant>
      <vt:variant>
        <vt:lpwstr/>
      </vt:variant>
      <vt:variant>
        <vt:lpwstr>_Toc214014613</vt:lpwstr>
      </vt:variant>
      <vt:variant>
        <vt:i4>1245233</vt:i4>
      </vt:variant>
      <vt:variant>
        <vt:i4>95</vt:i4>
      </vt:variant>
      <vt:variant>
        <vt:i4>0</vt:i4>
      </vt:variant>
      <vt:variant>
        <vt:i4>5</vt:i4>
      </vt:variant>
      <vt:variant>
        <vt:lpwstr/>
      </vt:variant>
      <vt:variant>
        <vt:lpwstr>_Toc214014612</vt:lpwstr>
      </vt:variant>
      <vt:variant>
        <vt:i4>1245233</vt:i4>
      </vt:variant>
      <vt:variant>
        <vt:i4>89</vt:i4>
      </vt:variant>
      <vt:variant>
        <vt:i4>0</vt:i4>
      </vt:variant>
      <vt:variant>
        <vt:i4>5</vt:i4>
      </vt:variant>
      <vt:variant>
        <vt:lpwstr/>
      </vt:variant>
      <vt:variant>
        <vt:lpwstr>_Toc214014611</vt:lpwstr>
      </vt:variant>
      <vt:variant>
        <vt:i4>1245233</vt:i4>
      </vt:variant>
      <vt:variant>
        <vt:i4>83</vt:i4>
      </vt:variant>
      <vt:variant>
        <vt:i4>0</vt:i4>
      </vt:variant>
      <vt:variant>
        <vt:i4>5</vt:i4>
      </vt:variant>
      <vt:variant>
        <vt:lpwstr/>
      </vt:variant>
      <vt:variant>
        <vt:lpwstr>_Toc214014610</vt:lpwstr>
      </vt:variant>
      <vt:variant>
        <vt:i4>1179697</vt:i4>
      </vt:variant>
      <vt:variant>
        <vt:i4>77</vt:i4>
      </vt:variant>
      <vt:variant>
        <vt:i4>0</vt:i4>
      </vt:variant>
      <vt:variant>
        <vt:i4>5</vt:i4>
      </vt:variant>
      <vt:variant>
        <vt:lpwstr/>
      </vt:variant>
      <vt:variant>
        <vt:lpwstr>_Toc214014609</vt:lpwstr>
      </vt:variant>
      <vt:variant>
        <vt:i4>1179697</vt:i4>
      </vt:variant>
      <vt:variant>
        <vt:i4>71</vt:i4>
      </vt:variant>
      <vt:variant>
        <vt:i4>0</vt:i4>
      </vt:variant>
      <vt:variant>
        <vt:i4>5</vt:i4>
      </vt:variant>
      <vt:variant>
        <vt:lpwstr/>
      </vt:variant>
      <vt:variant>
        <vt:lpwstr>_Toc214014608</vt:lpwstr>
      </vt:variant>
      <vt:variant>
        <vt:i4>1179697</vt:i4>
      </vt:variant>
      <vt:variant>
        <vt:i4>65</vt:i4>
      </vt:variant>
      <vt:variant>
        <vt:i4>0</vt:i4>
      </vt:variant>
      <vt:variant>
        <vt:i4>5</vt:i4>
      </vt:variant>
      <vt:variant>
        <vt:lpwstr/>
      </vt:variant>
      <vt:variant>
        <vt:lpwstr>_Toc214014607</vt:lpwstr>
      </vt:variant>
      <vt:variant>
        <vt:i4>1179697</vt:i4>
      </vt:variant>
      <vt:variant>
        <vt:i4>59</vt:i4>
      </vt:variant>
      <vt:variant>
        <vt:i4>0</vt:i4>
      </vt:variant>
      <vt:variant>
        <vt:i4>5</vt:i4>
      </vt:variant>
      <vt:variant>
        <vt:lpwstr/>
      </vt:variant>
      <vt:variant>
        <vt:lpwstr>_Toc214014606</vt:lpwstr>
      </vt:variant>
      <vt:variant>
        <vt:i4>1179697</vt:i4>
      </vt:variant>
      <vt:variant>
        <vt:i4>53</vt:i4>
      </vt:variant>
      <vt:variant>
        <vt:i4>0</vt:i4>
      </vt:variant>
      <vt:variant>
        <vt:i4>5</vt:i4>
      </vt:variant>
      <vt:variant>
        <vt:lpwstr/>
      </vt:variant>
      <vt:variant>
        <vt:lpwstr>_Toc214014605</vt:lpwstr>
      </vt:variant>
      <vt:variant>
        <vt:i4>1179697</vt:i4>
      </vt:variant>
      <vt:variant>
        <vt:i4>47</vt:i4>
      </vt:variant>
      <vt:variant>
        <vt:i4>0</vt:i4>
      </vt:variant>
      <vt:variant>
        <vt:i4>5</vt:i4>
      </vt:variant>
      <vt:variant>
        <vt:lpwstr/>
      </vt:variant>
      <vt:variant>
        <vt:lpwstr>_Toc214014604</vt:lpwstr>
      </vt:variant>
      <vt:variant>
        <vt:i4>1179697</vt:i4>
      </vt:variant>
      <vt:variant>
        <vt:i4>41</vt:i4>
      </vt:variant>
      <vt:variant>
        <vt:i4>0</vt:i4>
      </vt:variant>
      <vt:variant>
        <vt:i4>5</vt:i4>
      </vt:variant>
      <vt:variant>
        <vt:lpwstr/>
      </vt:variant>
      <vt:variant>
        <vt:lpwstr>_Toc214014603</vt:lpwstr>
      </vt:variant>
      <vt:variant>
        <vt:i4>1048625</vt:i4>
      </vt:variant>
      <vt:variant>
        <vt:i4>32</vt:i4>
      </vt:variant>
      <vt:variant>
        <vt:i4>0</vt:i4>
      </vt:variant>
      <vt:variant>
        <vt:i4>5</vt:i4>
      </vt:variant>
      <vt:variant>
        <vt:lpwstr/>
      </vt:variant>
      <vt:variant>
        <vt:lpwstr>_Toc214014621</vt:lpwstr>
      </vt:variant>
      <vt:variant>
        <vt:i4>1048625</vt:i4>
      </vt:variant>
      <vt:variant>
        <vt:i4>26</vt:i4>
      </vt:variant>
      <vt:variant>
        <vt:i4>0</vt:i4>
      </vt:variant>
      <vt:variant>
        <vt:i4>5</vt:i4>
      </vt:variant>
      <vt:variant>
        <vt:lpwstr/>
      </vt:variant>
      <vt:variant>
        <vt:lpwstr>_Toc214014620</vt:lpwstr>
      </vt:variant>
      <vt:variant>
        <vt:i4>1245233</vt:i4>
      </vt:variant>
      <vt:variant>
        <vt:i4>20</vt:i4>
      </vt:variant>
      <vt:variant>
        <vt:i4>0</vt:i4>
      </vt:variant>
      <vt:variant>
        <vt:i4>5</vt:i4>
      </vt:variant>
      <vt:variant>
        <vt:lpwstr/>
      </vt:variant>
      <vt:variant>
        <vt:lpwstr>_Toc214014619</vt:lpwstr>
      </vt:variant>
      <vt:variant>
        <vt:i4>1245233</vt:i4>
      </vt:variant>
      <vt:variant>
        <vt:i4>14</vt:i4>
      </vt:variant>
      <vt:variant>
        <vt:i4>0</vt:i4>
      </vt:variant>
      <vt:variant>
        <vt:i4>5</vt:i4>
      </vt:variant>
      <vt:variant>
        <vt:lpwstr/>
      </vt:variant>
      <vt:variant>
        <vt:lpwstr>_Toc214014618</vt:lpwstr>
      </vt:variant>
      <vt:variant>
        <vt:i4>1245233</vt:i4>
      </vt:variant>
      <vt:variant>
        <vt:i4>8</vt:i4>
      </vt:variant>
      <vt:variant>
        <vt:i4>0</vt:i4>
      </vt:variant>
      <vt:variant>
        <vt:i4>5</vt:i4>
      </vt:variant>
      <vt:variant>
        <vt:lpwstr/>
      </vt:variant>
      <vt:variant>
        <vt:lpwstr>_Toc214014617</vt:lpwstr>
      </vt:variant>
      <vt:variant>
        <vt:i4>1245233</vt:i4>
      </vt:variant>
      <vt:variant>
        <vt:i4>2</vt:i4>
      </vt:variant>
      <vt:variant>
        <vt:i4>0</vt:i4>
      </vt:variant>
      <vt:variant>
        <vt:i4>5</vt:i4>
      </vt:variant>
      <vt:variant>
        <vt:lpwstr/>
      </vt:variant>
      <vt:variant>
        <vt:lpwstr>_Toc214014616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Predicting House Prices Using Mathematical and ML Models</dc:subject>
  <dc:creator>Frank Sharpe</dc:creator>
  <cp:keywords/>
  <dc:description/>
  <cp:lastModifiedBy>Frank Sharpe</cp:lastModifiedBy>
  <cp:revision>2</cp:revision>
  <dcterms:created xsi:type="dcterms:W3CDTF">2025-12-15T10:58:00Z</dcterms:created>
  <dcterms:modified xsi:type="dcterms:W3CDTF">2025-12-15T10:58:00Z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0x010100D3F2FE4AF9C74A4B8CF81E160C78CDCF</vt:lpwstr>
  </property>
</Properties>
</file>